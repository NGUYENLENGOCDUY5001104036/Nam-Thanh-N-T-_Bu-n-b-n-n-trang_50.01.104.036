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336755D" w14:textId="509B2B0E" w:rsidR="00086B25" w:rsidRPr="00142830" w:rsidRDefault="00FF4327" w:rsidP="00F64A9B">
      <w:pPr>
        <w:spacing w:before="120" w:line="360" w:lineRule="auto"/>
        <w:jc w:val="center"/>
        <w:rPr>
          <w:rFonts w:cs="Times New Roman"/>
          <w:b/>
          <w:bCs/>
          <w:sz w:val="28"/>
          <w:szCs w:val="28"/>
        </w:rPr>
      </w:pPr>
      <w:r w:rsidRPr="00142830">
        <w:rPr>
          <w:rFonts w:cs="Times New Roman"/>
          <w:b/>
          <w:bCs/>
          <w:sz w:val="28"/>
          <w:szCs w:val="28"/>
        </w:rPr>
        <w:t xml:space="preserve">TRƯỜNG </w:t>
      </w:r>
      <w:r w:rsidR="00012424" w:rsidRPr="00142830">
        <w:rPr>
          <w:rFonts w:cs="Times New Roman"/>
          <w:b/>
          <w:bCs/>
          <w:sz w:val="28"/>
          <w:szCs w:val="28"/>
        </w:rPr>
        <w:t xml:space="preserve">ĐẠI HỌC </w:t>
      </w:r>
      <w:r w:rsidR="007E09F3">
        <w:rPr>
          <w:rFonts w:cs="Times New Roman"/>
          <w:b/>
          <w:bCs/>
          <w:sz w:val="28"/>
          <w:szCs w:val="28"/>
        </w:rPr>
        <w:t>SƯ PHẠM TP. HỒ CHÍ MINH</w:t>
      </w:r>
    </w:p>
    <w:p w14:paraId="0B415B30" w14:textId="77777777" w:rsidR="00086B25" w:rsidRPr="00142830" w:rsidRDefault="00FF4327" w:rsidP="00F64A9B">
      <w:pPr>
        <w:spacing w:before="120" w:line="360" w:lineRule="auto"/>
        <w:jc w:val="center"/>
        <w:rPr>
          <w:rFonts w:cs="Times New Roman"/>
          <w:b/>
          <w:bCs/>
          <w:sz w:val="28"/>
          <w:szCs w:val="28"/>
        </w:rPr>
      </w:pPr>
      <w:r w:rsidRPr="00142830">
        <w:rPr>
          <w:rFonts w:cs="Times New Roman"/>
          <w:b/>
          <w:bCs/>
          <w:sz w:val="28"/>
          <w:szCs w:val="28"/>
        </w:rPr>
        <w:t>KHOA CÔNG NGHỆ THÔNG TIN</w:t>
      </w:r>
    </w:p>
    <w:p w14:paraId="6059AE55" w14:textId="77777777" w:rsidR="00086B25" w:rsidRDefault="00FF4327" w:rsidP="00F64A9B">
      <w:pPr>
        <w:spacing w:before="120" w:line="360" w:lineRule="auto"/>
        <w:jc w:val="center"/>
        <w:rPr>
          <w:rFonts w:cs="Times New Roman"/>
          <w:szCs w:val="26"/>
        </w:rPr>
      </w:pPr>
      <w:r>
        <w:rPr>
          <w:rFonts w:cs="Times New Roman"/>
          <w:szCs w:val="26"/>
        </w:rPr>
        <w:t>---</w:t>
      </w:r>
      <w:r>
        <w:rPr>
          <w:rFonts w:ascii="Wingdings" w:eastAsia="Wingdings" w:hAnsi="Wingdings" w:cs="Wingdings"/>
          <w:szCs w:val="26"/>
        </w:rPr>
        <w:sym w:font="Wingdings" w:char="F098"/>
      </w:r>
      <w:r>
        <w:rPr>
          <w:rFonts w:ascii="Wingdings" w:eastAsia="Wingdings" w:hAnsi="Wingdings" w:cs="Wingdings"/>
          <w:szCs w:val="26"/>
        </w:rPr>
        <w:sym w:font="Wingdings" w:char="F099"/>
      </w:r>
      <w:r>
        <w:rPr>
          <w:rFonts w:cs="Times New Roman"/>
          <w:szCs w:val="26"/>
        </w:rPr>
        <w:t>---</w:t>
      </w:r>
    </w:p>
    <w:p w14:paraId="6B81ED89" w14:textId="4D8D55F9" w:rsidR="00086B25" w:rsidRDefault="007E09F3" w:rsidP="00F64A9B">
      <w:pPr>
        <w:spacing w:before="120" w:line="360" w:lineRule="auto"/>
        <w:jc w:val="center"/>
        <w:rPr>
          <w:noProof/>
        </w:rPr>
      </w:pPr>
      <w:r>
        <w:rPr>
          <w:noProof/>
        </w:rPr>
        <w:drawing>
          <wp:inline distT="0" distB="0" distL="0" distR="0" wp14:anchorId="422817E2" wp14:editId="17291E8F">
            <wp:extent cx="2247900" cy="2247900"/>
            <wp:effectExtent l="0" t="0" r="0" b="0"/>
            <wp:docPr id="16" name="Picture 16"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Logo&#10;&#10;Description automatically generated"/>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2247900" cy="2247900"/>
                    </a:xfrm>
                    <a:prstGeom prst="rect">
                      <a:avLst/>
                    </a:prstGeom>
                  </pic:spPr>
                </pic:pic>
              </a:graphicData>
            </a:graphic>
          </wp:inline>
        </w:drawing>
      </w:r>
    </w:p>
    <w:p w14:paraId="728287DE" w14:textId="675E0088" w:rsidR="00086B25" w:rsidRPr="00142830" w:rsidRDefault="00142830" w:rsidP="00F64A9B">
      <w:pPr>
        <w:spacing w:before="120" w:line="360" w:lineRule="auto"/>
        <w:jc w:val="center"/>
        <w:rPr>
          <w:rFonts w:cs="Times New Roman"/>
          <w:b/>
          <w:color w:val="000000"/>
          <w:sz w:val="32"/>
          <w:szCs w:val="32"/>
        </w:rPr>
      </w:pPr>
      <w:r w:rsidRPr="00142830">
        <w:rPr>
          <w:rFonts w:cs="Times New Roman"/>
          <w:b/>
          <w:color w:val="000000"/>
          <w:sz w:val="32"/>
          <w:szCs w:val="32"/>
        </w:rPr>
        <w:t>ĐỒ ÁN MÔN HỌC</w:t>
      </w:r>
    </w:p>
    <w:p w14:paraId="1C474C7B" w14:textId="1CC77696" w:rsidR="00142830" w:rsidRPr="00142830" w:rsidRDefault="007E09F3" w:rsidP="00F64A9B">
      <w:pPr>
        <w:spacing w:before="120" w:line="360" w:lineRule="auto"/>
        <w:jc w:val="center"/>
        <w:rPr>
          <w:rFonts w:cs="Times New Roman"/>
          <w:b/>
          <w:color w:val="000000"/>
          <w:sz w:val="32"/>
          <w:szCs w:val="32"/>
        </w:rPr>
      </w:pPr>
      <w:r>
        <w:rPr>
          <w:rFonts w:cs="Times New Roman"/>
          <w:b/>
          <w:color w:val="000000"/>
          <w:sz w:val="32"/>
          <w:szCs w:val="32"/>
        </w:rPr>
        <w:t>THIẾT KẾ</w:t>
      </w:r>
      <w:r w:rsidR="00142830" w:rsidRPr="00142830">
        <w:rPr>
          <w:rFonts w:cs="Times New Roman"/>
          <w:b/>
          <w:color w:val="000000"/>
          <w:sz w:val="32"/>
          <w:szCs w:val="32"/>
        </w:rPr>
        <w:t xml:space="preserve"> WEB</w:t>
      </w:r>
    </w:p>
    <w:p w14:paraId="3FC62D82" w14:textId="77777777" w:rsidR="00142830" w:rsidRDefault="00142830" w:rsidP="00F64A9B">
      <w:pPr>
        <w:snapToGrid w:val="0"/>
        <w:spacing w:before="120" w:after="0" w:line="360" w:lineRule="auto"/>
        <w:rPr>
          <w:rFonts w:cs="Times New Roman"/>
          <w:b/>
          <w:bCs/>
          <w:sz w:val="40"/>
          <w:szCs w:val="40"/>
        </w:rPr>
      </w:pPr>
    </w:p>
    <w:p w14:paraId="14A34D75" w14:textId="2E1A209C" w:rsidR="00086B25" w:rsidRDefault="00B60046" w:rsidP="00F64A9B">
      <w:pPr>
        <w:snapToGrid w:val="0"/>
        <w:spacing w:before="120" w:after="0" w:line="360" w:lineRule="auto"/>
        <w:jc w:val="center"/>
        <w:rPr>
          <w:rFonts w:cs="Times New Roman"/>
          <w:b/>
          <w:bCs/>
          <w:sz w:val="40"/>
          <w:szCs w:val="40"/>
          <w:lang w:val="vi-VN"/>
        </w:rPr>
      </w:pPr>
      <w:r w:rsidRPr="001C72F7">
        <w:rPr>
          <w:rFonts w:cs="Times New Roman"/>
          <w:b/>
          <w:bCs/>
          <w:sz w:val="40"/>
          <w:szCs w:val="40"/>
          <w:lang w:val="nl-NL"/>
        </w:rPr>
        <w:t>WEBSITE</w:t>
      </w:r>
      <w:r>
        <w:rPr>
          <w:rFonts w:cs="Times New Roman"/>
          <w:b/>
          <w:bCs/>
          <w:sz w:val="40"/>
          <w:szCs w:val="40"/>
          <w:lang w:val="vi-VN"/>
        </w:rPr>
        <w:t xml:space="preserve"> MUA BÁN </w:t>
      </w:r>
      <w:r w:rsidR="4B3C57BF" w:rsidRPr="4B3C57BF">
        <w:rPr>
          <w:rFonts w:cs="Times New Roman"/>
          <w:b/>
          <w:bCs/>
          <w:sz w:val="40"/>
          <w:szCs w:val="40"/>
          <w:lang w:val="vi-VN"/>
        </w:rPr>
        <w:t xml:space="preserve">NỮ </w:t>
      </w:r>
      <w:r w:rsidR="7CD7F19F" w:rsidRPr="7CD7F19F">
        <w:rPr>
          <w:rFonts w:cs="Times New Roman"/>
          <w:b/>
          <w:bCs/>
          <w:sz w:val="40"/>
          <w:szCs w:val="40"/>
          <w:lang w:val="vi-VN"/>
        </w:rPr>
        <w:t>TRANG</w:t>
      </w:r>
    </w:p>
    <w:p w14:paraId="24694876" w14:textId="77777777" w:rsidR="00B60046" w:rsidRPr="00B60046" w:rsidRDefault="00B60046" w:rsidP="00F64A9B">
      <w:pPr>
        <w:snapToGrid w:val="0"/>
        <w:spacing w:before="120" w:after="0" w:line="360" w:lineRule="auto"/>
        <w:jc w:val="center"/>
        <w:rPr>
          <w:rFonts w:cs="Times New Roman"/>
          <w:b/>
          <w:bCs/>
          <w:sz w:val="40"/>
          <w:szCs w:val="40"/>
          <w:lang w:val="vi-VN"/>
        </w:rPr>
      </w:pPr>
    </w:p>
    <w:p w14:paraId="363A9A12" w14:textId="0A297331" w:rsidR="00086B25" w:rsidRPr="001C72F7" w:rsidRDefault="00620820" w:rsidP="00F64A9B">
      <w:pPr>
        <w:spacing w:before="120" w:line="360" w:lineRule="auto"/>
        <w:rPr>
          <w:rFonts w:cs="Times New Roman"/>
          <w:lang w:val="nl-NL"/>
        </w:rPr>
      </w:pPr>
      <w:r>
        <w:rPr>
          <w:rFonts w:cs="Times New Roman"/>
          <w:noProof/>
          <w:szCs w:val="26"/>
          <w:lang w:eastAsia="ja-JP"/>
        </w:rPr>
        <mc:AlternateContent>
          <mc:Choice Requires="wps">
            <w:drawing>
              <wp:anchor distT="0" distB="0" distL="0" distR="0" simplePos="0" relativeHeight="251658241" behindDoc="0" locked="0" layoutInCell="1" allowOverlap="1" wp14:anchorId="5D2A98D6" wp14:editId="59783A40">
                <wp:simplePos x="0" y="0"/>
                <wp:positionH relativeFrom="column">
                  <wp:posOffset>-116958</wp:posOffset>
                </wp:positionH>
                <wp:positionV relativeFrom="paragraph">
                  <wp:posOffset>2503465</wp:posOffset>
                </wp:positionV>
                <wp:extent cx="6974958" cy="418214"/>
                <wp:effectExtent l="0" t="0" r="0" b="1270"/>
                <wp:wrapNone/>
                <wp:docPr id="1028" name="Text Box 2"/>
                <wp:cNvGraphicFramePr/>
                <a:graphic xmlns:a="http://schemas.openxmlformats.org/drawingml/2006/main">
                  <a:graphicData uri="http://schemas.microsoft.com/office/word/2010/wordprocessingShape">
                    <wps:wsp>
                      <wps:cNvSpPr/>
                      <wps:spPr>
                        <a:xfrm>
                          <a:off x="0" y="0"/>
                          <a:ext cx="6974958" cy="418214"/>
                        </a:xfrm>
                        <a:prstGeom prst="rect">
                          <a:avLst/>
                        </a:prstGeom>
                        <a:solidFill>
                          <a:srgbClr val="FFFFFF"/>
                        </a:solidFill>
                        <a:ln>
                          <a:noFill/>
                        </a:ln>
                      </wps:spPr>
                      <wps:txbx>
                        <w:txbxContent>
                          <w:p w14:paraId="0BCD5BA5" w14:textId="3D0F8C2C" w:rsidR="00086B25" w:rsidRDefault="00FF4327">
                            <w:pPr>
                              <w:pStyle w:val="Footer"/>
                              <w:jc w:val="center"/>
                              <w:rPr>
                                <w:rFonts w:cs="Times New Roman"/>
                                <w:sz w:val="28"/>
                                <w:szCs w:val="28"/>
                                <w:lang w:val="vi-VN"/>
                              </w:rPr>
                            </w:pPr>
                            <w:r>
                              <w:rPr>
                                <w:rFonts w:cs="Times New Roman"/>
                                <w:sz w:val="28"/>
                                <w:szCs w:val="28"/>
                              </w:rPr>
                              <w:t>TP.</w:t>
                            </w:r>
                            <w:r w:rsidR="00FD0D9F">
                              <w:rPr>
                                <w:rFonts w:cs="Times New Roman"/>
                                <w:sz w:val="28"/>
                                <w:szCs w:val="28"/>
                              </w:rPr>
                              <w:t xml:space="preserve"> </w:t>
                            </w:r>
                            <w:r>
                              <w:rPr>
                                <w:rFonts w:cs="Times New Roman"/>
                                <w:sz w:val="28"/>
                                <w:szCs w:val="28"/>
                              </w:rPr>
                              <w:t>H</w:t>
                            </w:r>
                            <w:r w:rsidR="00142830">
                              <w:rPr>
                                <w:rFonts w:cs="Times New Roman"/>
                                <w:sz w:val="28"/>
                                <w:szCs w:val="28"/>
                              </w:rPr>
                              <w:t>CM, tháng 1</w:t>
                            </w:r>
                            <w:r w:rsidR="00CA44A4">
                              <w:rPr>
                                <w:rFonts w:cs="Times New Roman"/>
                                <w:sz w:val="28"/>
                                <w:szCs w:val="28"/>
                              </w:rPr>
                              <w:t>2</w:t>
                            </w:r>
                            <w:r>
                              <w:rPr>
                                <w:rFonts w:cs="Times New Roman"/>
                                <w:sz w:val="28"/>
                                <w:szCs w:val="28"/>
                              </w:rPr>
                              <w:t xml:space="preserve"> </w:t>
                            </w:r>
                            <w:r w:rsidR="00142830">
                              <w:rPr>
                                <w:rFonts w:cs="Times New Roman"/>
                                <w:sz w:val="28"/>
                                <w:szCs w:val="28"/>
                              </w:rPr>
                              <w:t>n</w:t>
                            </w:r>
                            <w:r>
                              <w:rPr>
                                <w:rFonts w:cs="Times New Roman"/>
                                <w:sz w:val="28"/>
                                <w:szCs w:val="28"/>
                              </w:rPr>
                              <w:t>ăm 202</w:t>
                            </w:r>
                            <w:r w:rsidR="00BA4995">
                              <w:rPr>
                                <w:rFonts w:cs="Times New Roman"/>
                                <w:sz w:val="28"/>
                                <w:szCs w:val="28"/>
                                <w:lang w:val="vi-VN"/>
                              </w:rPr>
                              <w:t>4</w:t>
                            </w:r>
                          </w:p>
                          <w:p w14:paraId="33FAE4AB" w14:textId="77777777" w:rsidR="00BA4995" w:rsidRPr="00BA4995" w:rsidRDefault="00BA4995">
                            <w:pPr>
                              <w:pStyle w:val="Footer"/>
                              <w:jc w:val="center"/>
                              <w:rPr>
                                <w:lang w:val="vi-VN"/>
                              </w:rPr>
                            </w:pPr>
                          </w:p>
                          <w:p w14:paraId="60417EF7" w14:textId="77777777" w:rsidR="00086B25" w:rsidRDefault="00086B25"/>
                        </w:txbxContent>
                      </wps:txbx>
                      <wps:bodyPr vert="horz" wrap="square" lIns="91440" tIns="45720" rIns="91440" bIns="45720" anchor="t">
                        <a:noAutofit/>
                      </wps:bodyPr>
                    </wps:wsp>
                  </a:graphicData>
                </a:graphic>
                <wp14:sizeRelH relativeFrom="margin">
                  <wp14:pctWidth>0</wp14:pctWidth>
                </wp14:sizeRelH>
                <wp14:sizeRelV relativeFrom="margin">
                  <wp14:pctHeight>0</wp14:pctHeight>
                </wp14:sizeRelV>
              </wp:anchor>
            </w:drawing>
          </mc:Choice>
          <mc:Fallback>
            <w:pict>
              <v:rect w14:anchorId="5D2A98D6" id="Text Box 2" o:spid="_x0000_s1026" style="position:absolute;margin-left:-9.2pt;margin-top:197.1pt;width:549.2pt;height:32.95pt;z-index:251658241;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" stroked="f">
                <v:textbox>
                  <w:txbxContent>
                    <w:p w14:paraId="0BCD5BA5" w14:textId="3D0F8C2C" w:rsidR="00086B25" w:rsidRDefault="00FF4327">
                      <w:pPr>
                        <w:pStyle w:val="Footer"/>
                        <w:jc w:val="center"/>
                        <w:rPr>
                          <w:rFonts w:cs="Times New Roman"/>
                          <w:sz w:val="28"/>
                          <w:szCs w:val="28"/>
                          <w:lang w:val="vi-VN"/>
                        </w:rPr>
                      </w:pPr>
                      <w:r>
                        <w:rPr>
                          <w:rFonts w:cs="Times New Roman"/>
                          <w:sz w:val="28"/>
                          <w:szCs w:val="28"/>
                        </w:rPr>
                        <w:t>TP.</w:t>
                      </w:r>
                      <w:r w:rsidR="00FD0D9F">
                        <w:rPr>
                          <w:rFonts w:cs="Times New Roman"/>
                          <w:sz w:val="28"/>
                          <w:szCs w:val="28"/>
                        </w:rPr>
                        <w:t xml:space="preserve"> </w:t>
                      </w:r>
                      <w:r>
                        <w:rPr>
                          <w:rFonts w:cs="Times New Roman"/>
                          <w:sz w:val="28"/>
                          <w:szCs w:val="28"/>
                        </w:rPr>
                        <w:t>H</w:t>
                      </w:r>
                      <w:r w:rsidR="00142830">
                        <w:rPr>
                          <w:rFonts w:cs="Times New Roman"/>
                          <w:sz w:val="28"/>
                          <w:szCs w:val="28"/>
                        </w:rPr>
                        <w:t>CM, tháng 1</w:t>
                      </w:r>
                      <w:r w:rsidR="00CA44A4">
                        <w:rPr>
                          <w:rFonts w:cs="Times New Roman"/>
                          <w:sz w:val="28"/>
                          <w:szCs w:val="28"/>
                        </w:rPr>
                        <w:t>2</w:t>
                      </w:r>
                      <w:r>
                        <w:rPr>
                          <w:rFonts w:cs="Times New Roman"/>
                          <w:sz w:val="28"/>
                          <w:szCs w:val="28"/>
                        </w:rPr>
                        <w:t xml:space="preserve"> </w:t>
                      </w:r>
                      <w:r w:rsidR="00142830">
                        <w:rPr>
                          <w:rFonts w:cs="Times New Roman"/>
                          <w:sz w:val="28"/>
                          <w:szCs w:val="28"/>
                        </w:rPr>
                        <w:t>n</w:t>
                      </w:r>
                      <w:r>
                        <w:rPr>
                          <w:rFonts w:cs="Times New Roman"/>
                          <w:sz w:val="28"/>
                          <w:szCs w:val="28"/>
                        </w:rPr>
                        <w:t>ăm 202</w:t>
                      </w:r>
                      <w:r w:rsidR="00BA4995">
                        <w:rPr>
                          <w:rFonts w:cs="Times New Roman"/>
                          <w:sz w:val="28"/>
                          <w:szCs w:val="28"/>
                          <w:lang w:val="vi-VN"/>
                        </w:rPr>
                        <w:t>4</w:t>
                      </w:r>
                    </w:p>
                    <w:p w14:paraId="33FAE4AB" w14:textId="77777777" w:rsidR="00BA4995" w:rsidRPr="00BA4995" w:rsidRDefault="00BA4995">
                      <w:pPr>
                        <w:pStyle w:val="Footer"/>
                        <w:jc w:val="center"/>
                        <w:rPr>
                          <w:lang w:val="vi-VN"/>
                        </w:rPr>
                      </w:pPr>
                    </w:p>
                    <w:p w14:paraId="60417EF7" w14:textId="77777777" w:rsidR="00086B25" w:rsidRDefault="00086B25"/>
                  </w:txbxContent>
                </v:textbox>
              </v:rect>
            </w:pict>
          </mc:Fallback>
        </mc:AlternateContent>
      </w:r>
      <w:r>
        <w:rPr>
          <w:rFonts w:cs="Times New Roman"/>
          <w:b/>
          <w:noProof/>
          <w:color w:val="0070C0"/>
          <w:szCs w:val="26"/>
          <w:lang w:eastAsia="ja-JP"/>
        </w:rPr>
        <mc:AlternateContent>
          <mc:Choice Requires="wps">
            <w:drawing>
              <wp:anchor distT="0" distB="0" distL="0" distR="0" simplePos="0" relativeHeight="251658240" behindDoc="0" locked="0" layoutInCell="1" allowOverlap="1" wp14:anchorId="7CBC5F5E" wp14:editId="62A615CF">
                <wp:simplePos x="0" y="0"/>
                <wp:positionH relativeFrom="column">
                  <wp:posOffset>986790</wp:posOffset>
                </wp:positionH>
                <wp:positionV relativeFrom="paragraph">
                  <wp:posOffset>69850</wp:posOffset>
                </wp:positionV>
                <wp:extent cx="4124325" cy="2486025"/>
                <wp:effectExtent l="0" t="0" r="9525" b="9525"/>
                <wp:wrapNone/>
                <wp:docPr id="1027" name="Text Box 1"/>
                <wp:cNvGraphicFramePr/>
                <a:graphic xmlns:a="http://schemas.openxmlformats.org/drawingml/2006/main">
                  <a:graphicData uri="http://schemas.microsoft.com/office/word/2010/wordprocessingShape">
                    <wps:wsp>
                      <wps:cNvSpPr/>
                      <wps:spPr>
                        <a:xfrm>
                          <a:off x="0" y="0"/>
                          <a:ext cx="4124325" cy="2486025"/>
                        </a:xfrm>
                        <a:prstGeom prst="rect">
                          <a:avLst/>
                        </a:prstGeom>
                        <a:solidFill>
                          <a:srgbClr val="FFFFFF"/>
                        </a:solidFill>
                        <a:ln>
                          <a:noFill/>
                        </a:ln>
                      </wps:spPr>
                      <wps:txbx>
                        <w:txbxContent>
                          <w:p w14:paraId="1A5B5DE9" w14:textId="77777777" w:rsidR="008C2D47" w:rsidRDefault="008C2D47" w:rsidP="008C2D47">
                            <w:pPr>
                              <w:spacing w:line="276" w:lineRule="auto"/>
                              <w:rPr>
                                <w:rFonts w:ascii="Calibri" w:hAnsi="Calibri" w:cs="Calibri"/>
                              </w:rPr>
                            </w:pPr>
                            <w:r>
                              <w:rPr>
                                <w:rFonts w:ascii="Calibri" w:hAnsi="Calibri" w:cs="Calibri"/>
                              </w:rPr>
                              <w:t>Giáo viên hướng dẫn: ThS. Nguyễn Đỗ Thái Nguyên</w:t>
                            </w:r>
                          </w:p>
                          <w:p w14:paraId="3E2E78A7" w14:textId="77777777" w:rsidR="008C2D47" w:rsidRDefault="008C2D47" w:rsidP="008C2D47">
                            <w:pPr>
                              <w:spacing w:line="276" w:lineRule="auto"/>
                              <w:rPr>
                                <w:rFonts w:ascii="Calibri" w:hAnsi="Calibri" w:cs="Calibri"/>
                              </w:rPr>
                            </w:pPr>
                            <w:r>
                              <w:rPr>
                                <w:rFonts w:ascii="Calibri" w:hAnsi="Calibri" w:cs="Calibri"/>
                              </w:rPr>
                              <w:t xml:space="preserve">Nhóm SV thực hiện: </w:t>
                            </w:r>
                          </w:p>
                          <w:p w14:paraId="19D05CA0" w14:textId="77777777" w:rsidR="00354700" w:rsidRDefault="00F23F11" w:rsidP="00F23F11">
                            <w:pPr>
                              <w:spacing w:line="276" w:lineRule="auto"/>
                              <w:rPr>
                                <w:rFonts w:ascii="Calibri" w:hAnsi="Calibri" w:cs="Calibri"/>
                                <w:color w:val="000000"/>
                              </w:rPr>
                            </w:pPr>
                            <w:r>
                              <w:rPr>
                                <w:rFonts w:ascii="Calibri" w:hAnsi="Calibri" w:cs="Calibri"/>
                                <w:color w:val="000000"/>
                              </w:rPr>
                              <w:t>50.01.104.036: Nguyễn Lê Ngọc Duy</w:t>
                            </w:r>
                          </w:p>
                          <w:p w14:paraId="17D783AD" w14:textId="5DDD2B5C" w:rsidR="00F23F11" w:rsidRDefault="00354700" w:rsidP="00F23F11">
                            <w:pPr>
                              <w:spacing w:line="276" w:lineRule="auto"/>
                              <w:rPr>
                                <w:rFonts w:ascii="Calibri" w:hAnsi="Calibri" w:cs="Calibri"/>
                                <w:color w:val="000000"/>
                              </w:rPr>
                            </w:pPr>
                            <w:r>
                              <w:rPr>
                                <w:rFonts w:ascii="Calibri" w:hAnsi="Calibri" w:cs="Calibri"/>
                                <w:color w:val="000000"/>
                              </w:rPr>
                              <w:t>50.01.104.028: Trần Phước Đạt</w:t>
                            </w:r>
                            <w:r w:rsidR="00F23F11">
                              <w:rPr>
                                <w:rFonts w:ascii="Calibri" w:hAnsi="Calibri" w:cs="Calibri"/>
                                <w:color w:val="000000"/>
                              </w:rPr>
                              <w:t xml:space="preserve"> </w:t>
                            </w:r>
                          </w:p>
                          <w:p w14:paraId="41E331A1" w14:textId="77777777" w:rsidR="00F23F11" w:rsidRDefault="00F23F11" w:rsidP="00F23F11">
                            <w:pPr>
                              <w:spacing w:line="276" w:lineRule="auto"/>
                              <w:rPr>
                                <w:rFonts w:ascii="Calibri" w:hAnsi="Calibri" w:cs="Calibri"/>
                                <w:color w:val="000000"/>
                              </w:rPr>
                            </w:pPr>
                            <w:r>
                              <w:rPr>
                                <w:rFonts w:ascii="Calibri" w:hAnsi="Calibri" w:cs="Calibri"/>
                                <w:color w:val="000000"/>
                              </w:rPr>
                              <w:t>50.01.104.016: Huỳnh Khánh Bình</w:t>
                            </w:r>
                          </w:p>
                          <w:p w14:paraId="43F3C6A7" w14:textId="61FAE1AA" w:rsidR="00F23F11" w:rsidRDefault="00F23F11" w:rsidP="00F23F11">
                            <w:pPr>
                              <w:spacing w:line="276" w:lineRule="auto"/>
                              <w:rPr>
                                <w:rFonts w:ascii="Calibri" w:hAnsi="Calibri" w:cs="Calibri"/>
                                <w:color w:val="000000"/>
                              </w:rPr>
                            </w:pPr>
                            <w:r>
                              <w:rPr>
                                <w:rFonts w:ascii="Calibri" w:hAnsi="Calibri" w:cs="Calibri"/>
                                <w:color w:val="000000"/>
                              </w:rPr>
                              <w:t>50.01.104.0</w:t>
                            </w:r>
                            <w:r w:rsidR="00354700">
                              <w:rPr>
                                <w:rFonts w:ascii="Calibri" w:hAnsi="Calibri" w:cs="Calibri"/>
                                <w:color w:val="000000"/>
                              </w:rPr>
                              <w:t>32</w:t>
                            </w:r>
                            <w:r>
                              <w:rPr>
                                <w:rFonts w:ascii="Calibri" w:hAnsi="Calibri" w:cs="Calibri"/>
                                <w:color w:val="000000"/>
                              </w:rPr>
                              <w:t>: Trần Thị Mỹ Dung</w:t>
                            </w:r>
                          </w:p>
                          <w:p w14:paraId="7A18D459" w14:textId="77777777" w:rsidR="005F45B7" w:rsidRDefault="005F45B7" w:rsidP="008C2D47">
                            <w:pPr>
                              <w:spacing w:line="276" w:lineRule="auto"/>
                              <w:rPr>
                                <w:rFonts w:ascii="Calibri" w:hAnsi="Calibri" w:cs="Calibri"/>
                                <w:color w:val="000000"/>
                              </w:rPr>
                            </w:pPr>
                            <w:r>
                              <w:rPr>
                                <w:rFonts w:ascii="Calibri" w:hAnsi="Calibri" w:cs="Calibri"/>
                                <w:color w:val="000000"/>
                              </w:rPr>
                              <w:t>50.01.104.040: Nguyễn Thị Bích Hằng</w:t>
                            </w:r>
                          </w:p>
                          <w:p w14:paraId="259758D0" w14:textId="77777777" w:rsidR="00086B25" w:rsidRDefault="00142830" w:rsidP="008C2D47">
                            <w:pPr>
                              <w:spacing w:line="276" w:lineRule="auto"/>
                              <w:rPr>
                                <w:rFonts w:ascii="Calibri" w:hAnsi="Calibri" w:cs="Calibri"/>
                              </w:rPr>
                            </w:pPr>
                            <w:r>
                              <w:rPr>
                                <w:rFonts w:ascii="Calibri" w:hAnsi="Calibri" w:cs="Calibri"/>
                              </w:rPr>
                              <w:t xml:space="preserve">Mã lớp học phần: </w:t>
                            </w:r>
                            <w:r w:rsidR="00CA44A4">
                              <w:rPr>
                                <w:rFonts w:ascii="Calibri" w:hAnsi="Calibri" w:cs="Calibri"/>
                              </w:rPr>
                              <w:t>COMP1802</w:t>
                            </w:r>
                          </w:p>
                          <w:p w14:paraId="3A36EE6B" w14:textId="77777777" w:rsidR="00086B25" w:rsidRDefault="008C2D47" w:rsidP="008C2D47">
                            <w:pPr>
                              <w:spacing w:line="276" w:lineRule="auto"/>
                              <w:rPr>
                                <w:rFonts w:ascii="Calibri" w:hAnsi="Calibri" w:cs="Calibri"/>
                                <w:sz w:val="30"/>
                                <w:szCs w:val="30"/>
                              </w:rPr>
                            </w:pPr>
                            <w:r>
                              <w:rPr>
                                <w:rFonts w:ascii="Calibri" w:hAnsi="Calibri" w:cs="Calibri"/>
                                <w:sz w:val="30"/>
                                <w:szCs w:val="30"/>
                              </w:rPr>
                              <w:t> </w:t>
                            </w:r>
                          </w:p>
                        </w:txbxContent>
                      </wps:txbx>
                      <wps:bodyPr wrap="square" lIns="91440" tIns="45720" rIns="91440" bIns="45720" anchor="t">
                        <a:noAutofit/>
                      </wps:bodyPr>
                    </wps:wsp>
                  </a:graphicData>
                </a:graphic>
                <wp14:sizeRelH relativeFrom="margin">
                  <wp14:pctWidth>0</wp14:pctWidth>
                </wp14:sizeRelH>
                <wp14:sizeRelV relativeFrom="margin">
                  <wp14:pctHeight>0</wp14:pctHeight>
                </wp14:sizeRelV>
              </wp:anchor>
            </w:drawing>
          </mc:Choice>
          <mc:Fallback>
            <w:pict>
              <v:rect w14:anchorId="7CBC5F5E" id="Text Box 1" o:spid="_x0000_s1027" style="position:absolute;margin-left:77.7pt;margin-top:5.5pt;width:324.75pt;height:195.75pt;z-index:251658240;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" stroked="f">
                <v:textbox>
                  <w:txbxContent>
                    <w:p w14:paraId="1A5B5DE9" w14:textId="77777777" w:rsidR="008C2D47" w:rsidRDefault="008C2D47" w:rsidP="008C2D47">
                      <w:pPr>
                        <w:spacing w:line="276" w:lineRule="auto"/>
                        <w:rPr>
                          <w:rFonts w:ascii="Calibri" w:hAnsi="Calibri" w:cs="Calibri"/>
                        </w:rPr>
                      </w:pPr>
                      <w:r>
                        <w:rPr>
                          <w:rFonts w:ascii="Calibri" w:hAnsi="Calibri" w:cs="Calibri"/>
                        </w:rPr>
                        <w:t>Giáo viên hướng dẫn: ThS. Nguyễn Đỗ Thái Nguyên</w:t>
                      </w:r>
                    </w:p>
                    <w:p w14:paraId="3E2E78A7" w14:textId="77777777" w:rsidR="008C2D47" w:rsidRDefault="008C2D47" w:rsidP="008C2D47">
                      <w:pPr>
                        <w:spacing w:line="276" w:lineRule="auto"/>
                        <w:rPr>
                          <w:rFonts w:ascii="Calibri" w:hAnsi="Calibri" w:cs="Calibri"/>
                        </w:rPr>
                      </w:pPr>
                      <w:r>
                        <w:rPr>
                          <w:rFonts w:ascii="Calibri" w:hAnsi="Calibri" w:cs="Calibri"/>
                        </w:rPr>
                        <w:t xml:space="preserve">Nhóm SV thực hiện: </w:t>
                      </w:r>
                    </w:p>
                    <w:p w14:paraId="19D05CA0" w14:textId="77777777" w:rsidR="00354700" w:rsidRDefault="00F23F11" w:rsidP="00F23F11">
                      <w:pPr>
                        <w:spacing w:line="276" w:lineRule="auto"/>
                        <w:rPr>
                          <w:rFonts w:ascii="Calibri" w:hAnsi="Calibri" w:cs="Calibri"/>
                          <w:color w:val="000000"/>
                        </w:rPr>
                      </w:pPr>
                      <w:r>
                        <w:rPr>
                          <w:rFonts w:ascii="Calibri" w:hAnsi="Calibri" w:cs="Calibri"/>
                          <w:color w:val="000000"/>
                        </w:rPr>
                        <w:t>50.01.104.036: Nguyễn Lê Ngọc Duy</w:t>
                      </w:r>
                    </w:p>
                    <w:p w14:paraId="17D783AD" w14:textId="5DDD2B5C" w:rsidR="00F23F11" w:rsidRDefault="00354700" w:rsidP="00F23F11">
                      <w:pPr>
                        <w:spacing w:line="276" w:lineRule="auto"/>
                        <w:rPr>
                          <w:rFonts w:ascii="Calibri" w:hAnsi="Calibri" w:cs="Calibri"/>
                          <w:color w:val="000000"/>
                        </w:rPr>
                      </w:pPr>
                      <w:r>
                        <w:rPr>
                          <w:rFonts w:ascii="Calibri" w:hAnsi="Calibri" w:cs="Calibri"/>
                          <w:color w:val="000000"/>
                        </w:rPr>
                        <w:t>50.01.104.028: Trần Phước Đạt</w:t>
                      </w:r>
                      <w:r w:rsidR="00F23F11">
                        <w:rPr>
                          <w:rFonts w:ascii="Calibri" w:hAnsi="Calibri" w:cs="Calibri"/>
                          <w:color w:val="000000"/>
                        </w:rPr>
                        <w:t xml:space="preserve"> </w:t>
                      </w:r>
                    </w:p>
                    <w:p w14:paraId="41E331A1" w14:textId="77777777" w:rsidR="00F23F11" w:rsidRDefault="00F23F11" w:rsidP="00F23F11">
                      <w:pPr>
                        <w:spacing w:line="276" w:lineRule="auto"/>
                        <w:rPr>
                          <w:rFonts w:ascii="Calibri" w:hAnsi="Calibri" w:cs="Calibri"/>
                          <w:color w:val="000000"/>
                        </w:rPr>
                      </w:pPr>
                      <w:r>
                        <w:rPr>
                          <w:rFonts w:ascii="Calibri" w:hAnsi="Calibri" w:cs="Calibri"/>
                          <w:color w:val="000000"/>
                        </w:rPr>
                        <w:t>50.01.104.016: Huỳnh Khánh Bình</w:t>
                      </w:r>
                    </w:p>
                    <w:p w14:paraId="43F3C6A7" w14:textId="61FAE1AA" w:rsidR="00F23F11" w:rsidRDefault="00F23F11" w:rsidP="00F23F11">
                      <w:pPr>
                        <w:spacing w:line="276" w:lineRule="auto"/>
                        <w:rPr>
                          <w:rFonts w:ascii="Calibri" w:hAnsi="Calibri" w:cs="Calibri"/>
                          <w:color w:val="000000"/>
                        </w:rPr>
                      </w:pPr>
                      <w:r>
                        <w:rPr>
                          <w:rFonts w:ascii="Calibri" w:hAnsi="Calibri" w:cs="Calibri"/>
                          <w:color w:val="000000"/>
                        </w:rPr>
                        <w:t>50.01.104.0</w:t>
                      </w:r>
                      <w:r w:rsidR="00354700">
                        <w:rPr>
                          <w:rFonts w:ascii="Calibri" w:hAnsi="Calibri" w:cs="Calibri"/>
                          <w:color w:val="000000"/>
                        </w:rPr>
                        <w:t>32</w:t>
                      </w:r>
                      <w:r>
                        <w:rPr>
                          <w:rFonts w:ascii="Calibri" w:hAnsi="Calibri" w:cs="Calibri"/>
                          <w:color w:val="000000"/>
                        </w:rPr>
                        <w:t>: Trần Thị Mỹ Dung</w:t>
                      </w:r>
                    </w:p>
                    <w:p w14:paraId="7A18D459" w14:textId="77777777" w:rsidR="005F45B7" w:rsidRDefault="005F45B7" w:rsidP="008C2D47">
                      <w:pPr>
                        <w:spacing w:line="276" w:lineRule="auto"/>
                        <w:rPr>
                          <w:rFonts w:ascii="Calibri" w:hAnsi="Calibri" w:cs="Calibri"/>
                          <w:color w:val="000000"/>
                        </w:rPr>
                      </w:pPr>
                      <w:r>
                        <w:rPr>
                          <w:rFonts w:ascii="Calibri" w:hAnsi="Calibri" w:cs="Calibri"/>
                          <w:color w:val="000000"/>
                        </w:rPr>
                        <w:t>50.01.104.040: Nguyễn Thị Bích Hằng</w:t>
                      </w:r>
                    </w:p>
                    <w:p w14:paraId="259758D0" w14:textId="77777777" w:rsidR="00086B25" w:rsidRDefault="00142830" w:rsidP="008C2D47">
                      <w:pPr>
                        <w:spacing w:line="276" w:lineRule="auto"/>
                        <w:rPr>
                          <w:rFonts w:ascii="Calibri" w:hAnsi="Calibri" w:cs="Calibri"/>
                        </w:rPr>
                      </w:pPr>
                      <w:r>
                        <w:rPr>
                          <w:rFonts w:ascii="Calibri" w:hAnsi="Calibri" w:cs="Calibri"/>
                        </w:rPr>
                        <w:t xml:space="preserve">Mã lớp học phần: </w:t>
                      </w:r>
                      <w:r w:rsidR="00CA44A4">
                        <w:rPr>
                          <w:rFonts w:ascii="Calibri" w:hAnsi="Calibri" w:cs="Calibri"/>
                        </w:rPr>
                        <w:t>COMP1802</w:t>
                      </w:r>
                    </w:p>
                    <w:p w14:paraId="3A36EE6B" w14:textId="77777777" w:rsidR="00086B25" w:rsidRDefault="008C2D47" w:rsidP="008C2D47">
                      <w:pPr>
                        <w:spacing w:line="276" w:lineRule="auto"/>
                        <w:rPr>
                          <w:rFonts w:ascii="Calibri" w:hAnsi="Calibri" w:cs="Calibri"/>
                          <w:sz w:val="30"/>
                          <w:szCs w:val="30"/>
                        </w:rPr>
                      </w:pPr>
                      <w:r>
                        <w:rPr>
                          <w:rFonts w:ascii="Calibri" w:hAnsi="Calibri" w:cs="Calibri"/>
                          <w:sz w:val="30"/>
                          <w:szCs w:val="30"/>
                        </w:rPr>
                        <w:t> </w:t>
                      </w:r>
                    </w:p>
                  </w:txbxContent>
                </v:textbox>
              </v:rect>
            </w:pict>
          </mc:Fallback>
        </mc:AlternateContent>
      </w:r>
      <w:r w:rsidR="00FF4327" w:rsidRPr="001C72F7">
        <w:rPr>
          <w:rFonts w:cs="Times New Roman"/>
          <w:szCs w:val="26"/>
          <w:lang w:val="nl-NL"/>
        </w:rPr>
        <w:tab/>
      </w:r>
    </w:p>
    <w:p w14:paraId="01357431" w14:textId="77777777" w:rsidR="00086B25" w:rsidRPr="001C72F7" w:rsidRDefault="00086B25" w:rsidP="00F64A9B">
      <w:pPr>
        <w:spacing w:before="120" w:line="360" w:lineRule="auto"/>
        <w:rPr>
          <w:rFonts w:cs="Times New Roman"/>
          <w:szCs w:val="26"/>
          <w:lang w:val="nl-NL"/>
        </w:rPr>
        <w:sectPr w:rsidR="00086B25" w:rsidRPr="001C72F7" w:rsidSect="00F64A9B">
          <w:footerReference w:type="default" r:id="rId12"/>
          <w:pgSz w:w="12240" w:h="15840"/>
          <w:pgMar w:top="720" w:right="720" w:bottom="720" w:left="720" w:header="720" w:footer="720" w:gutter="0"/>
          <w:pgBorders w:zOrder="back" w:display="firstPage">
            <w:top w:val="twistedLines1" w:sz="18" w:space="1" w:color="auto"/>
            <w:left w:val="twistedLines1" w:sz="18" w:space="4" w:color="auto"/>
            <w:bottom w:val="twistedLines1" w:sz="18" w:space="1" w:color="auto"/>
            <w:right w:val="twistedLines1" w:sz="18" w:space="4" w:color="auto"/>
          </w:pgBorders>
          <w:cols w:space="720"/>
          <w:docGrid w:linePitch="360"/>
        </w:sectPr>
      </w:pPr>
    </w:p>
    <w:p w14:paraId="12D9692A" w14:textId="77777777" w:rsidR="00142830" w:rsidRPr="001C72F7" w:rsidRDefault="00142830" w:rsidP="00F64A9B">
      <w:pPr>
        <w:spacing w:before="120" w:after="0" w:line="360" w:lineRule="auto"/>
        <w:rPr>
          <w:rFonts w:cs="Times New Roman"/>
          <w:szCs w:val="26"/>
          <w:lang w:val="nl-NL"/>
        </w:rPr>
      </w:pPr>
    </w:p>
    <w:p w14:paraId="20231FF9" w14:textId="7E8E4EF2" w:rsidR="007A7F4D" w:rsidRDefault="00142830" w:rsidP="007A7F4D">
      <w:pPr>
        <w:spacing w:before="120" w:after="0" w:line="360" w:lineRule="auto"/>
        <w:jc w:val="center"/>
        <w:rPr>
          <w:rFonts w:cs="Times New Roman"/>
          <w:b/>
          <w:bCs/>
          <w:sz w:val="36"/>
          <w:szCs w:val="36"/>
          <w:lang w:val="vi-VN"/>
        </w:rPr>
      </w:pPr>
      <w:r w:rsidRPr="0060187E">
        <w:rPr>
          <w:rFonts w:cs="Times New Roman"/>
          <w:b/>
          <w:bCs/>
          <w:sz w:val="36"/>
          <w:szCs w:val="36"/>
        </w:rPr>
        <w:t>LỜI CẢM ƠN</w:t>
      </w:r>
    </w:p>
    <w:p w14:paraId="4AAA552A" w14:textId="77777777" w:rsidR="003034F9" w:rsidRDefault="003034F9" w:rsidP="6D9DDB85">
      <w:pPr>
        <w:spacing w:before="120" w:after="0" w:line="360" w:lineRule="auto"/>
        <w:ind w:firstLine="432"/>
        <w:rPr>
          <w:rFonts w:cs="Times New Roman"/>
          <w:sz w:val="24"/>
          <w:szCs w:val="24"/>
          <w:lang w:val="vi-VN"/>
        </w:rPr>
      </w:pPr>
      <w:r w:rsidRPr="003034F9">
        <w:rPr>
          <w:rFonts w:cs="Times New Roman"/>
          <w:sz w:val="24"/>
          <w:szCs w:val="24"/>
          <w:lang w:val="vi-VN"/>
        </w:rPr>
        <w:t>Trước tiên, nhóm chúng em xin gửi lời cảm ơn chân thành đến giảng viên ThS.Nguyễn Đỗ Thái Nguyên, người đã tận tình giảng dạy và hướng dẫn em trong suốt quá trình học, cũng như cung cấp những kiến thức nền tảng quý báu về môn thiết kế web, giúp đỡ chúng em có cơ hội khám phá và tìm hiểu sâu hơn về việc tạo ra giao diện một website.</w:t>
      </w:r>
    </w:p>
    <w:p w14:paraId="31B7E078" w14:textId="28139E6A" w:rsidR="00F754B9" w:rsidRDefault="007A7F4D" w:rsidP="3F3503B0">
      <w:pPr>
        <w:spacing w:before="120" w:after="0" w:line="360" w:lineRule="auto"/>
        <w:ind w:firstLine="432"/>
        <w:rPr>
          <w:rFonts w:cs="Times New Roman"/>
          <w:sz w:val="24"/>
          <w:szCs w:val="24"/>
          <w:lang w:val="vi-VN"/>
        </w:rPr>
      </w:pPr>
      <w:r>
        <w:rPr>
          <w:rFonts w:cs="Times New Roman"/>
          <w:sz w:val="24"/>
          <w:szCs w:val="24"/>
          <w:lang w:val="vi-VN"/>
        </w:rPr>
        <w:t xml:space="preserve">Tiếp theo em xin cảm ơn các bạn trong nhóm, những người đã đồng hành, chia sẻ ý kiến và đóng góp tích cực trong quá trình thực hiện đồ án </w:t>
      </w:r>
      <w:r w:rsidR="00D142B1">
        <w:rPr>
          <w:rFonts w:cs="Times New Roman"/>
          <w:sz w:val="24"/>
          <w:szCs w:val="24"/>
          <w:lang w:val="vi-VN"/>
        </w:rPr>
        <w:t>này.</w:t>
      </w:r>
    </w:p>
    <w:p w14:paraId="37A38729" w14:textId="0391FB3C" w:rsidR="00F754B9" w:rsidRDefault="00F754B9" w:rsidP="3F3503B0">
      <w:pPr>
        <w:spacing w:before="120" w:after="0" w:line="360" w:lineRule="auto"/>
        <w:ind w:firstLine="432"/>
        <w:rPr>
          <w:rFonts w:cs="Times New Roman"/>
          <w:sz w:val="24"/>
          <w:szCs w:val="24"/>
          <w:lang w:val="vi-VN"/>
        </w:rPr>
      </w:pPr>
      <w:r>
        <w:rPr>
          <w:rFonts w:cs="Times New Roman"/>
          <w:sz w:val="24"/>
          <w:szCs w:val="24"/>
          <w:lang w:val="vi-VN"/>
        </w:rPr>
        <w:t>Mặc dù đã dành nhiều thời gian và tâm huyết, nhưng do hạn chế về kinh nghiệm, bài đồ án không thể tránh khỏi những thiếu sót. Chúng em mong nhận được sự góp ý chân thành từ giảng viên và các bạn để có thể cải thiện tốt hơn trong tương lai.</w:t>
      </w:r>
    </w:p>
    <w:p w14:paraId="748CD113" w14:textId="77777777" w:rsidR="007A7F4D" w:rsidRPr="007A7F4D" w:rsidRDefault="007A7F4D" w:rsidP="007A7F4D">
      <w:pPr>
        <w:spacing w:before="120" w:after="0" w:line="360" w:lineRule="auto"/>
        <w:rPr>
          <w:rFonts w:cs="Times New Roman"/>
          <w:sz w:val="24"/>
          <w:szCs w:val="24"/>
          <w:lang w:val="vi-VN"/>
        </w:rPr>
      </w:pPr>
    </w:p>
    <w:p w14:paraId="28399705" w14:textId="1A3FE439" w:rsidR="00142830" w:rsidRPr="007A7F4D" w:rsidRDefault="00BB30B1" w:rsidP="00F64A9B">
      <w:pPr>
        <w:spacing w:before="120" w:after="0" w:line="360" w:lineRule="auto"/>
        <w:jc w:val="right"/>
        <w:rPr>
          <w:rFonts w:cs="Times New Roman"/>
          <w:i/>
          <w:iCs/>
          <w:szCs w:val="26"/>
          <w:lang w:val="vi-VN"/>
        </w:rPr>
      </w:pPr>
      <w:r w:rsidRPr="007A7F4D">
        <w:rPr>
          <w:i/>
          <w:iCs/>
          <w:lang w:val="vi-VN"/>
        </w:rPr>
        <w:t>Chúng em xin chân thành cảm ơn!</w:t>
      </w:r>
    </w:p>
    <w:p w14:paraId="360C27E1" w14:textId="77777777" w:rsidR="00142830" w:rsidRPr="007A7F4D" w:rsidRDefault="00142830" w:rsidP="00F64A9B">
      <w:pPr>
        <w:spacing w:before="120" w:after="0" w:line="360" w:lineRule="auto"/>
        <w:rPr>
          <w:rFonts w:cs="Times New Roman"/>
          <w:szCs w:val="26"/>
          <w:lang w:val="vi-VN"/>
        </w:rPr>
      </w:pPr>
    </w:p>
    <w:p w14:paraId="6ED217B0" w14:textId="77777777" w:rsidR="00142830" w:rsidRPr="007A7F4D" w:rsidRDefault="00142830" w:rsidP="00F64A9B">
      <w:pPr>
        <w:spacing w:before="120" w:after="0" w:line="360" w:lineRule="auto"/>
        <w:rPr>
          <w:rFonts w:cs="Times New Roman"/>
          <w:szCs w:val="26"/>
          <w:lang w:val="vi-VN"/>
        </w:rPr>
      </w:pPr>
    </w:p>
    <w:p w14:paraId="4079F853" w14:textId="72E8FA2A" w:rsidR="00142830" w:rsidRPr="007A7F4D" w:rsidRDefault="00142830" w:rsidP="00F64A9B">
      <w:pPr>
        <w:spacing w:before="120" w:after="0" w:line="360" w:lineRule="auto"/>
        <w:rPr>
          <w:rFonts w:cs="Times New Roman"/>
          <w:szCs w:val="26"/>
          <w:lang w:val="vi-VN"/>
        </w:rPr>
      </w:pPr>
      <w:r w:rsidRPr="007A7F4D">
        <w:rPr>
          <w:rFonts w:cs="Times New Roman"/>
          <w:szCs w:val="26"/>
          <w:lang w:val="vi-VN"/>
        </w:rPr>
        <w:br w:type="page"/>
      </w:r>
    </w:p>
    <w:p w14:paraId="28A59244" w14:textId="17D095E7" w:rsidR="00142830" w:rsidRPr="00353BBA" w:rsidRDefault="00142830" w:rsidP="00F64A9B">
      <w:pPr>
        <w:spacing w:before="120" w:after="0" w:line="360" w:lineRule="auto"/>
        <w:jc w:val="center"/>
        <w:rPr>
          <w:rFonts w:cs="Times New Roman"/>
          <w:b/>
          <w:bCs/>
          <w:sz w:val="36"/>
          <w:szCs w:val="36"/>
          <w:lang w:val="vi-VN"/>
        </w:rPr>
      </w:pPr>
      <w:r w:rsidRPr="00353BBA">
        <w:rPr>
          <w:rFonts w:cs="Times New Roman"/>
          <w:b/>
          <w:bCs/>
          <w:sz w:val="36"/>
          <w:szCs w:val="36"/>
          <w:lang w:val="vi-VN"/>
        </w:rPr>
        <w:t>ĐÁNH GIÁ NHẬN XÉT CỦA GIẢNG VIÊN</w:t>
      </w:r>
    </w:p>
    <w:p w14:paraId="3813746B" w14:textId="4C861B80" w:rsidR="00587164" w:rsidRPr="00353BBA" w:rsidRDefault="00587164" w:rsidP="00F64A9B">
      <w:pPr>
        <w:tabs>
          <w:tab w:val="right" w:leader="dot" w:pos="9360"/>
        </w:tabs>
        <w:spacing w:before="120" w:after="0" w:line="360" w:lineRule="auto"/>
        <w:rPr>
          <w:rFonts w:cs="Times New Roman"/>
          <w:b/>
          <w:bCs/>
          <w:szCs w:val="26"/>
          <w:lang w:val="vi-VN"/>
        </w:rPr>
      </w:pPr>
      <w:r w:rsidRPr="00353BBA">
        <w:rPr>
          <w:rFonts w:cs="Times New Roman"/>
          <w:b/>
          <w:bCs/>
          <w:szCs w:val="26"/>
          <w:lang w:val="vi-VN"/>
        </w:rPr>
        <w:tab/>
      </w:r>
    </w:p>
    <w:p w14:paraId="1E2FE6D4" w14:textId="4D65C93A" w:rsidR="00587164" w:rsidRPr="00353BBA" w:rsidRDefault="00587164" w:rsidP="00F64A9B">
      <w:pPr>
        <w:tabs>
          <w:tab w:val="right" w:leader="dot" w:pos="9360"/>
        </w:tabs>
        <w:spacing w:before="120" w:after="0" w:line="360" w:lineRule="auto"/>
        <w:rPr>
          <w:rFonts w:cs="Times New Roman"/>
          <w:b/>
          <w:bCs/>
          <w:szCs w:val="26"/>
          <w:lang w:val="vi-VN"/>
        </w:rPr>
      </w:pPr>
      <w:r w:rsidRPr="00353BBA">
        <w:rPr>
          <w:rFonts w:cs="Times New Roman"/>
          <w:b/>
          <w:bCs/>
          <w:szCs w:val="26"/>
          <w:lang w:val="vi-VN"/>
        </w:rPr>
        <w:tab/>
      </w:r>
    </w:p>
    <w:p w14:paraId="54E58E56" w14:textId="5961E01C" w:rsidR="00587164" w:rsidRPr="00353BBA" w:rsidRDefault="00587164" w:rsidP="00F64A9B">
      <w:pPr>
        <w:tabs>
          <w:tab w:val="right" w:leader="dot" w:pos="9360"/>
        </w:tabs>
        <w:spacing w:before="120" w:after="0" w:line="360" w:lineRule="auto"/>
        <w:rPr>
          <w:rFonts w:cs="Times New Roman"/>
          <w:b/>
          <w:bCs/>
          <w:szCs w:val="26"/>
          <w:lang w:val="vi-VN"/>
        </w:rPr>
      </w:pPr>
      <w:r w:rsidRPr="00353BBA">
        <w:rPr>
          <w:rFonts w:cs="Times New Roman"/>
          <w:b/>
          <w:bCs/>
          <w:szCs w:val="26"/>
          <w:lang w:val="vi-VN"/>
        </w:rPr>
        <w:tab/>
      </w:r>
    </w:p>
    <w:p w14:paraId="1ADF7EE5" w14:textId="148BCEAE" w:rsidR="00587164" w:rsidRPr="00353BBA" w:rsidRDefault="00587164" w:rsidP="00F64A9B">
      <w:pPr>
        <w:tabs>
          <w:tab w:val="right" w:leader="dot" w:pos="9360"/>
        </w:tabs>
        <w:spacing w:before="120" w:after="0" w:line="360" w:lineRule="auto"/>
        <w:rPr>
          <w:rFonts w:cs="Times New Roman"/>
          <w:b/>
          <w:bCs/>
          <w:szCs w:val="26"/>
          <w:lang w:val="vi-VN"/>
        </w:rPr>
      </w:pPr>
      <w:r w:rsidRPr="00353BBA">
        <w:rPr>
          <w:rFonts w:cs="Times New Roman"/>
          <w:b/>
          <w:bCs/>
          <w:szCs w:val="26"/>
          <w:lang w:val="vi-VN"/>
        </w:rPr>
        <w:tab/>
      </w:r>
    </w:p>
    <w:p w14:paraId="5284A2C1" w14:textId="43390435" w:rsidR="00587164" w:rsidRPr="00353BBA" w:rsidRDefault="00587164" w:rsidP="00F64A9B">
      <w:pPr>
        <w:tabs>
          <w:tab w:val="right" w:leader="dot" w:pos="9360"/>
        </w:tabs>
        <w:spacing w:before="120" w:after="0" w:line="360" w:lineRule="auto"/>
        <w:rPr>
          <w:rFonts w:cs="Times New Roman"/>
          <w:b/>
          <w:bCs/>
          <w:szCs w:val="26"/>
          <w:lang w:val="vi-VN"/>
        </w:rPr>
      </w:pPr>
      <w:r w:rsidRPr="00353BBA">
        <w:rPr>
          <w:rFonts w:cs="Times New Roman"/>
          <w:b/>
          <w:bCs/>
          <w:szCs w:val="26"/>
          <w:lang w:val="vi-VN"/>
        </w:rPr>
        <w:tab/>
      </w:r>
    </w:p>
    <w:p w14:paraId="7D632B75" w14:textId="3D2D6F5D" w:rsidR="00587164" w:rsidRPr="00353BBA" w:rsidRDefault="00587164" w:rsidP="00F64A9B">
      <w:pPr>
        <w:tabs>
          <w:tab w:val="right" w:leader="dot" w:pos="9360"/>
        </w:tabs>
        <w:spacing w:before="120" w:after="0" w:line="360" w:lineRule="auto"/>
        <w:rPr>
          <w:rFonts w:cs="Times New Roman"/>
          <w:b/>
          <w:bCs/>
          <w:szCs w:val="26"/>
          <w:lang w:val="vi-VN"/>
        </w:rPr>
      </w:pPr>
      <w:r w:rsidRPr="00353BBA">
        <w:rPr>
          <w:rFonts w:cs="Times New Roman"/>
          <w:b/>
          <w:bCs/>
          <w:szCs w:val="26"/>
          <w:lang w:val="vi-VN"/>
        </w:rPr>
        <w:tab/>
      </w:r>
    </w:p>
    <w:p w14:paraId="131621F2" w14:textId="363A84BD" w:rsidR="00587164" w:rsidRPr="00353BBA" w:rsidRDefault="00587164" w:rsidP="00F64A9B">
      <w:pPr>
        <w:tabs>
          <w:tab w:val="right" w:leader="dot" w:pos="9360"/>
        </w:tabs>
        <w:spacing w:before="120" w:after="0" w:line="360" w:lineRule="auto"/>
        <w:rPr>
          <w:rFonts w:cs="Times New Roman"/>
          <w:b/>
          <w:bCs/>
          <w:szCs w:val="26"/>
          <w:lang w:val="vi-VN"/>
        </w:rPr>
      </w:pPr>
      <w:r w:rsidRPr="00353BBA">
        <w:rPr>
          <w:rFonts w:cs="Times New Roman"/>
          <w:b/>
          <w:bCs/>
          <w:szCs w:val="26"/>
          <w:lang w:val="vi-VN"/>
        </w:rPr>
        <w:tab/>
      </w:r>
    </w:p>
    <w:p w14:paraId="7E03091E" w14:textId="6EF683A2" w:rsidR="00587164" w:rsidRPr="00353BBA" w:rsidRDefault="00587164" w:rsidP="00F64A9B">
      <w:pPr>
        <w:tabs>
          <w:tab w:val="right" w:leader="dot" w:pos="9360"/>
        </w:tabs>
        <w:spacing w:before="120" w:after="0" w:line="360" w:lineRule="auto"/>
        <w:rPr>
          <w:rFonts w:cs="Times New Roman"/>
          <w:b/>
          <w:bCs/>
          <w:szCs w:val="26"/>
          <w:lang w:val="vi-VN"/>
        </w:rPr>
      </w:pPr>
      <w:r w:rsidRPr="00353BBA">
        <w:rPr>
          <w:rFonts w:cs="Times New Roman"/>
          <w:b/>
          <w:bCs/>
          <w:szCs w:val="26"/>
          <w:lang w:val="vi-VN"/>
        </w:rPr>
        <w:tab/>
      </w:r>
    </w:p>
    <w:p w14:paraId="4F8D9E14" w14:textId="092D1C60" w:rsidR="00587164" w:rsidRPr="00353BBA" w:rsidRDefault="00587164" w:rsidP="00F64A9B">
      <w:pPr>
        <w:tabs>
          <w:tab w:val="right" w:leader="dot" w:pos="9360"/>
        </w:tabs>
        <w:spacing w:before="120" w:after="0" w:line="360" w:lineRule="auto"/>
        <w:rPr>
          <w:rFonts w:cs="Times New Roman"/>
          <w:b/>
          <w:bCs/>
          <w:szCs w:val="26"/>
          <w:lang w:val="vi-VN"/>
        </w:rPr>
      </w:pPr>
      <w:r w:rsidRPr="00353BBA">
        <w:rPr>
          <w:rFonts w:cs="Times New Roman"/>
          <w:b/>
          <w:bCs/>
          <w:szCs w:val="26"/>
          <w:lang w:val="vi-VN"/>
        </w:rPr>
        <w:tab/>
      </w:r>
      <w:r w:rsidRPr="00353BBA">
        <w:rPr>
          <w:rFonts w:cs="Times New Roman"/>
          <w:b/>
          <w:bCs/>
          <w:szCs w:val="26"/>
          <w:lang w:val="vi-VN"/>
        </w:rPr>
        <w:tab/>
      </w:r>
    </w:p>
    <w:p w14:paraId="22F6379C" w14:textId="16AFE3DB" w:rsidR="00587164" w:rsidRPr="00353BBA" w:rsidRDefault="00587164" w:rsidP="00F64A9B">
      <w:pPr>
        <w:tabs>
          <w:tab w:val="right" w:leader="dot" w:pos="9360"/>
        </w:tabs>
        <w:spacing w:before="120" w:after="0" w:line="360" w:lineRule="auto"/>
        <w:rPr>
          <w:rFonts w:cs="Times New Roman"/>
          <w:b/>
          <w:bCs/>
          <w:szCs w:val="26"/>
          <w:lang w:val="vi-VN"/>
        </w:rPr>
      </w:pPr>
      <w:r w:rsidRPr="00353BBA">
        <w:rPr>
          <w:rFonts w:cs="Times New Roman"/>
          <w:b/>
          <w:bCs/>
          <w:szCs w:val="26"/>
          <w:lang w:val="vi-VN"/>
        </w:rPr>
        <w:tab/>
      </w:r>
    </w:p>
    <w:p w14:paraId="74C50FF6" w14:textId="3F721BDB" w:rsidR="00587164" w:rsidRPr="00353BBA" w:rsidRDefault="00587164" w:rsidP="00F64A9B">
      <w:pPr>
        <w:tabs>
          <w:tab w:val="right" w:leader="dot" w:pos="9360"/>
        </w:tabs>
        <w:spacing w:before="120" w:after="0" w:line="360" w:lineRule="auto"/>
        <w:rPr>
          <w:rFonts w:cs="Times New Roman"/>
          <w:b/>
          <w:bCs/>
          <w:szCs w:val="26"/>
          <w:lang w:val="vi-VN"/>
        </w:rPr>
      </w:pPr>
      <w:r w:rsidRPr="00353BBA">
        <w:rPr>
          <w:rFonts w:cs="Times New Roman"/>
          <w:b/>
          <w:bCs/>
          <w:szCs w:val="26"/>
          <w:lang w:val="vi-VN"/>
        </w:rPr>
        <w:tab/>
      </w:r>
    </w:p>
    <w:p w14:paraId="17A385B7" w14:textId="722F6A72" w:rsidR="00587164" w:rsidRPr="00353BBA" w:rsidRDefault="00587164" w:rsidP="00F64A9B">
      <w:pPr>
        <w:tabs>
          <w:tab w:val="right" w:leader="dot" w:pos="9360"/>
        </w:tabs>
        <w:spacing w:before="120" w:after="0" w:line="360" w:lineRule="auto"/>
        <w:rPr>
          <w:rFonts w:cs="Times New Roman"/>
          <w:b/>
          <w:bCs/>
          <w:szCs w:val="26"/>
          <w:lang w:val="vi-VN"/>
        </w:rPr>
      </w:pPr>
      <w:r w:rsidRPr="00353BBA">
        <w:rPr>
          <w:rFonts w:cs="Times New Roman"/>
          <w:b/>
          <w:bCs/>
          <w:szCs w:val="26"/>
          <w:lang w:val="vi-VN"/>
        </w:rPr>
        <w:tab/>
      </w:r>
    </w:p>
    <w:p w14:paraId="20139E36" w14:textId="193F842E" w:rsidR="00587164" w:rsidRPr="00353BBA" w:rsidRDefault="00587164" w:rsidP="00F64A9B">
      <w:pPr>
        <w:tabs>
          <w:tab w:val="right" w:leader="dot" w:pos="9360"/>
        </w:tabs>
        <w:spacing w:before="120" w:after="0" w:line="360" w:lineRule="auto"/>
        <w:rPr>
          <w:rFonts w:cs="Times New Roman"/>
          <w:b/>
          <w:bCs/>
          <w:szCs w:val="26"/>
          <w:lang w:val="vi-VN"/>
        </w:rPr>
      </w:pPr>
      <w:r w:rsidRPr="00353BBA">
        <w:rPr>
          <w:rFonts w:cs="Times New Roman"/>
          <w:b/>
          <w:bCs/>
          <w:szCs w:val="26"/>
          <w:lang w:val="vi-VN"/>
        </w:rPr>
        <w:tab/>
      </w:r>
    </w:p>
    <w:p w14:paraId="34BE9D6C" w14:textId="0803316B" w:rsidR="00587164" w:rsidRPr="00353BBA" w:rsidRDefault="00587164" w:rsidP="00F64A9B">
      <w:pPr>
        <w:tabs>
          <w:tab w:val="right" w:leader="dot" w:pos="9360"/>
        </w:tabs>
        <w:spacing w:before="120" w:after="0" w:line="360" w:lineRule="auto"/>
        <w:rPr>
          <w:rFonts w:cs="Times New Roman"/>
          <w:b/>
          <w:bCs/>
          <w:szCs w:val="26"/>
          <w:lang w:val="vi-VN"/>
        </w:rPr>
      </w:pPr>
      <w:r w:rsidRPr="00353BBA">
        <w:rPr>
          <w:rFonts w:cs="Times New Roman"/>
          <w:b/>
          <w:bCs/>
          <w:szCs w:val="26"/>
          <w:lang w:val="vi-VN"/>
        </w:rPr>
        <w:tab/>
      </w:r>
    </w:p>
    <w:p w14:paraId="7D8B872C" w14:textId="25371A00" w:rsidR="00587164" w:rsidRPr="00353BBA" w:rsidRDefault="00587164" w:rsidP="00F64A9B">
      <w:pPr>
        <w:tabs>
          <w:tab w:val="right" w:leader="dot" w:pos="9360"/>
        </w:tabs>
        <w:spacing w:before="120" w:after="0" w:line="360" w:lineRule="auto"/>
        <w:rPr>
          <w:rFonts w:cs="Times New Roman"/>
          <w:b/>
          <w:bCs/>
          <w:szCs w:val="26"/>
          <w:lang w:val="vi-VN"/>
        </w:rPr>
      </w:pPr>
      <w:r w:rsidRPr="00353BBA">
        <w:rPr>
          <w:rFonts w:cs="Times New Roman"/>
          <w:b/>
          <w:bCs/>
          <w:szCs w:val="26"/>
          <w:lang w:val="vi-VN"/>
        </w:rPr>
        <w:tab/>
      </w:r>
    </w:p>
    <w:p w14:paraId="4DED3C67" w14:textId="22A64F17" w:rsidR="00587164" w:rsidRPr="00353BBA" w:rsidRDefault="00D558C6" w:rsidP="00F64A9B">
      <w:pPr>
        <w:tabs>
          <w:tab w:val="right" w:leader="dot" w:pos="9360"/>
        </w:tabs>
        <w:spacing w:before="120" w:after="0" w:line="360" w:lineRule="auto"/>
        <w:rPr>
          <w:rFonts w:cs="Times New Roman"/>
          <w:b/>
          <w:bCs/>
          <w:szCs w:val="26"/>
          <w:lang w:val="vi-VN"/>
        </w:rPr>
      </w:pPr>
      <w:r w:rsidRPr="00353BBA">
        <w:rPr>
          <w:rFonts w:cs="Times New Roman"/>
          <w:b/>
          <w:bCs/>
          <w:szCs w:val="26"/>
          <w:lang w:val="vi-VN"/>
        </w:rPr>
        <w:tab/>
      </w:r>
    </w:p>
    <w:p w14:paraId="6134F261" w14:textId="68B921A5" w:rsidR="00B23504" w:rsidRPr="00160840" w:rsidRDefault="00A20725" w:rsidP="00B069B7">
      <w:pPr>
        <w:pStyle w:val="ListParagraph"/>
        <w:numPr>
          <w:ilvl w:val="0"/>
          <w:numId w:val="2"/>
        </w:numPr>
        <w:tabs>
          <w:tab w:val="right" w:leader="dot" w:pos="9360"/>
        </w:tabs>
        <w:spacing w:before="120" w:after="0" w:line="360" w:lineRule="auto"/>
        <w:rPr>
          <w:rFonts w:cs="Times New Roman"/>
          <w:szCs w:val="26"/>
        </w:rPr>
      </w:pPr>
      <w:r w:rsidRPr="00160840">
        <w:rPr>
          <w:rFonts w:cs="Times New Roman"/>
          <w:szCs w:val="26"/>
        </w:rPr>
        <w:t>Điểm số:</w:t>
      </w:r>
      <w:r w:rsidR="003F03E3" w:rsidRPr="00160840">
        <w:rPr>
          <w:rFonts w:cs="Times New Roman"/>
          <w:szCs w:val="26"/>
        </w:rPr>
        <w:t xml:space="preserve"> </w:t>
      </w:r>
      <w:r w:rsidR="003F03E3" w:rsidRPr="00160840">
        <w:rPr>
          <w:rFonts w:cs="Times New Roman"/>
          <w:szCs w:val="26"/>
        </w:rPr>
        <w:tab/>
      </w:r>
    </w:p>
    <w:p w14:paraId="214CA35D" w14:textId="05CBA21E" w:rsidR="003F03E3" w:rsidRPr="00160840" w:rsidRDefault="003F03E3" w:rsidP="00B069B7">
      <w:pPr>
        <w:pStyle w:val="ListParagraph"/>
        <w:numPr>
          <w:ilvl w:val="0"/>
          <w:numId w:val="2"/>
        </w:numPr>
        <w:tabs>
          <w:tab w:val="right" w:leader="dot" w:pos="9360"/>
        </w:tabs>
        <w:spacing w:before="120" w:after="0" w:line="360" w:lineRule="auto"/>
        <w:rPr>
          <w:rFonts w:cs="Times New Roman"/>
          <w:szCs w:val="26"/>
        </w:rPr>
      </w:pPr>
      <w:r w:rsidRPr="00160840">
        <w:rPr>
          <w:rFonts w:cs="Times New Roman"/>
          <w:szCs w:val="26"/>
        </w:rPr>
        <w:t>Điểm chữ</w:t>
      </w:r>
      <w:r w:rsidR="001B748C" w:rsidRPr="00160840">
        <w:rPr>
          <w:rFonts w:cs="Times New Roman"/>
          <w:szCs w:val="26"/>
        </w:rPr>
        <w:t>:</w:t>
      </w:r>
      <w:r w:rsidR="009D59AB" w:rsidRPr="00160840">
        <w:rPr>
          <w:rFonts w:cs="Times New Roman"/>
          <w:szCs w:val="26"/>
        </w:rPr>
        <w:t xml:space="preserve"> </w:t>
      </w:r>
      <w:r w:rsidR="009D59AB" w:rsidRPr="00160840">
        <w:rPr>
          <w:rFonts w:cs="Times New Roman"/>
          <w:szCs w:val="26"/>
        </w:rPr>
        <w:tab/>
      </w:r>
    </w:p>
    <w:p w14:paraId="701706C0" w14:textId="419B70CA" w:rsidR="00160840" w:rsidRDefault="00F87235" w:rsidP="00F64A9B">
      <w:pPr>
        <w:pStyle w:val="ListParagraph"/>
        <w:tabs>
          <w:tab w:val="right" w:leader="dot" w:pos="9360"/>
        </w:tabs>
        <w:spacing w:before="120" w:after="0" w:line="360" w:lineRule="auto"/>
        <w:jc w:val="right"/>
        <w:rPr>
          <w:rFonts w:cs="Times New Roman"/>
          <w:szCs w:val="26"/>
        </w:rPr>
      </w:pPr>
      <w:r>
        <w:rPr>
          <w:rFonts w:cs="Times New Roman"/>
          <w:szCs w:val="26"/>
        </w:rPr>
        <w:t xml:space="preserve">Thành phố </w:t>
      </w:r>
      <w:r w:rsidR="0092120E">
        <w:rPr>
          <w:rFonts w:cs="Times New Roman"/>
          <w:szCs w:val="26"/>
        </w:rPr>
        <w:t>Hồ Chí Minh</w:t>
      </w:r>
      <w:r w:rsidR="006D7BAF">
        <w:rPr>
          <w:rFonts w:cs="Times New Roman"/>
          <w:szCs w:val="26"/>
        </w:rPr>
        <w:t xml:space="preserve">, </w:t>
      </w:r>
      <w:r w:rsidR="003F1839">
        <w:rPr>
          <w:rFonts w:cs="Times New Roman"/>
          <w:szCs w:val="26"/>
        </w:rPr>
        <w:t>ngày</w:t>
      </w:r>
      <w:r w:rsidR="00080B9B">
        <w:rPr>
          <w:rFonts w:cs="Times New Roman"/>
          <w:szCs w:val="26"/>
        </w:rPr>
        <w:t>…</w:t>
      </w:r>
      <w:r w:rsidR="000E5F0C">
        <w:rPr>
          <w:rFonts w:cs="Times New Roman"/>
          <w:szCs w:val="26"/>
        </w:rPr>
        <w:t xml:space="preserve">…. </w:t>
      </w:r>
      <w:r w:rsidR="007B0994">
        <w:rPr>
          <w:rFonts w:cs="Times New Roman"/>
          <w:szCs w:val="26"/>
        </w:rPr>
        <w:t>tháng</w:t>
      </w:r>
      <w:r w:rsidR="000A4838">
        <w:rPr>
          <w:rFonts w:cs="Times New Roman"/>
          <w:szCs w:val="26"/>
        </w:rPr>
        <w:t>……..năm</w:t>
      </w:r>
      <w:r w:rsidR="00A05428">
        <w:rPr>
          <w:rFonts w:cs="Times New Roman"/>
          <w:szCs w:val="26"/>
        </w:rPr>
        <w:t xml:space="preserve"> </w:t>
      </w:r>
      <w:r w:rsidR="00B60046">
        <w:rPr>
          <w:rFonts w:cs="Times New Roman"/>
          <w:szCs w:val="26"/>
        </w:rPr>
        <w:t>2024</w:t>
      </w:r>
      <w:r w:rsidR="00A05428">
        <w:rPr>
          <w:rFonts w:cs="Times New Roman"/>
          <w:szCs w:val="26"/>
        </w:rPr>
        <w:t>…</w:t>
      </w:r>
    </w:p>
    <w:p w14:paraId="4C3551FE" w14:textId="0D55CB32" w:rsidR="00296653" w:rsidRDefault="003607CC" w:rsidP="008862EC">
      <w:pPr>
        <w:pStyle w:val="ListParagraph"/>
        <w:tabs>
          <w:tab w:val="right" w:leader="dot" w:pos="6570"/>
        </w:tabs>
        <w:spacing w:before="120" w:after="0" w:line="360" w:lineRule="auto"/>
        <w:ind w:right="2520"/>
        <w:jc w:val="right"/>
        <w:rPr>
          <w:rFonts w:cs="Times New Roman"/>
          <w:szCs w:val="26"/>
        </w:rPr>
      </w:pPr>
      <w:r>
        <w:rPr>
          <w:rFonts w:cs="Times New Roman"/>
          <w:szCs w:val="26"/>
        </w:rPr>
        <w:t>Giảng viên</w:t>
      </w:r>
    </w:p>
    <w:p w14:paraId="42A6321D" w14:textId="349754A4" w:rsidR="00142830" w:rsidRDefault="00142830" w:rsidP="00296653">
      <w:pPr>
        <w:spacing w:before="120" w:after="0" w:line="360" w:lineRule="auto"/>
        <w:jc w:val="center"/>
        <w:rPr>
          <w:rFonts w:cs="Times New Roman"/>
          <w:b/>
          <w:bCs/>
          <w:sz w:val="36"/>
          <w:szCs w:val="36"/>
        </w:rPr>
      </w:pPr>
      <w:r w:rsidRPr="00296653">
        <w:rPr>
          <w:rFonts w:cs="Times New Roman"/>
          <w:b/>
          <w:bCs/>
          <w:sz w:val="36"/>
          <w:szCs w:val="36"/>
        </w:rPr>
        <w:t>DANH MỤC TỪ VIẾT TẮT</w:t>
      </w:r>
    </w:p>
    <w:tbl>
      <w:tblPr>
        <w:tblStyle w:val="TableGridLight"/>
        <w:tblW w:w="9577" w:type="dxa"/>
        <w:tblLook w:val="0460" w:firstRow="1" w:lastRow="1" w:firstColumn="0" w:lastColumn="0" w:noHBand="0" w:noVBand="1"/>
      </w:tblPr>
      <w:tblGrid>
        <w:gridCol w:w="1640"/>
        <w:gridCol w:w="3690"/>
        <w:gridCol w:w="4247"/>
      </w:tblGrid>
      <w:tr w:rsidR="006F313E" w14:paraId="2D2B0A6D" w14:textId="77777777" w:rsidTr="00A85F8F">
        <w:trPr>
          <w:trHeight w:val="561"/>
        </w:trPr>
        <w:tc>
          <w:tcPr>
            <w:tcW w:w="1640" w:type="dxa"/>
            <w:shd w:val="clear" w:color="auto" w:fill="D5DCE4" w:themeFill="text2" w:themeFillTint="33"/>
          </w:tcPr>
          <w:p w14:paraId="0277D2D0" w14:textId="344D51F8" w:rsidR="006F313E" w:rsidRPr="006F313E" w:rsidRDefault="006F313E" w:rsidP="00296653">
            <w:pPr>
              <w:spacing w:before="120" w:line="360" w:lineRule="auto"/>
              <w:rPr>
                <w:rFonts w:cs="Times New Roman"/>
                <w:sz w:val="24"/>
                <w:szCs w:val="24"/>
                <w:lang w:val="vi-VN"/>
              </w:rPr>
            </w:pPr>
            <w:r>
              <w:rPr>
                <w:rFonts w:cs="Times New Roman"/>
                <w:sz w:val="24"/>
                <w:szCs w:val="24"/>
              </w:rPr>
              <w:t>Từ</w:t>
            </w:r>
            <w:r>
              <w:rPr>
                <w:rFonts w:cs="Times New Roman"/>
                <w:sz w:val="24"/>
                <w:szCs w:val="24"/>
                <w:lang w:val="vi-VN"/>
              </w:rPr>
              <w:t xml:space="preserve"> viết tắt </w:t>
            </w:r>
          </w:p>
        </w:tc>
        <w:tc>
          <w:tcPr>
            <w:tcW w:w="3690" w:type="dxa"/>
            <w:shd w:val="clear" w:color="auto" w:fill="D5DCE4" w:themeFill="text2" w:themeFillTint="33"/>
          </w:tcPr>
          <w:p w14:paraId="49DF176E" w14:textId="1A02FE7A" w:rsidR="006F313E" w:rsidRPr="006F313E" w:rsidRDefault="006F313E" w:rsidP="00296653">
            <w:pPr>
              <w:spacing w:before="120" w:line="360" w:lineRule="auto"/>
              <w:rPr>
                <w:rFonts w:cs="Times New Roman"/>
                <w:sz w:val="24"/>
                <w:szCs w:val="24"/>
                <w:lang w:val="vi-VN"/>
              </w:rPr>
            </w:pPr>
            <w:r>
              <w:rPr>
                <w:rFonts w:cs="Times New Roman"/>
                <w:sz w:val="24"/>
                <w:szCs w:val="24"/>
              </w:rPr>
              <w:t>Từ</w:t>
            </w:r>
            <w:r>
              <w:rPr>
                <w:rFonts w:cs="Times New Roman"/>
                <w:sz w:val="24"/>
                <w:szCs w:val="24"/>
                <w:lang w:val="vi-VN"/>
              </w:rPr>
              <w:t xml:space="preserve"> đầy đủ</w:t>
            </w:r>
          </w:p>
        </w:tc>
        <w:tc>
          <w:tcPr>
            <w:tcW w:w="4247" w:type="dxa"/>
            <w:shd w:val="clear" w:color="auto" w:fill="D5DCE4" w:themeFill="text2" w:themeFillTint="33"/>
          </w:tcPr>
          <w:p w14:paraId="0E92B4B4" w14:textId="327FFA9D" w:rsidR="006F313E" w:rsidRPr="006F313E" w:rsidRDefault="006F313E" w:rsidP="00296653">
            <w:pPr>
              <w:spacing w:before="120" w:line="360" w:lineRule="auto"/>
              <w:rPr>
                <w:rFonts w:cs="Times New Roman"/>
                <w:sz w:val="24"/>
                <w:szCs w:val="24"/>
                <w:lang w:val="vi-VN"/>
              </w:rPr>
            </w:pPr>
            <w:r>
              <w:rPr>
                <w:rFonts w:cs="Times New Roman"/>
                <w:sz w:val="24"/>
                <w:szCs w:val="24"/>
              </w:rPr>
              <w:t>Giải</w:t>
            </w:r>
            <w:r>
              <w:rPr>
                <w:rFonts w:cs="Times New Roman"/>
                <w:sz w:val="24"/>
                <w:szCs w:val="24"/>
                <w:lang w:val="vi-VN"/>
              </w:rPr>
              <w:t xml:space="preserve"> thích </w:t>
            </w:r>
          </w:p>
        </w:tc>
      </w:tr>
      <w:tr w:rsidR="006F313E" w14:paraId="74FE0C5A" w14:textId="77777777" w:rsidTr="00A85F8F">
        <w:trPr>
          <w:trHeight w:val="580"/>
        </w:trPr>
        <w:tc>
          <w:tcPr>
            <w:tcW w:w="1640" w:type="dxa"/>
          </w:tcPr>
          <w:p w14:paraId="673BB171" w14:textId="3749FEA7" w:rsidR="006F313E" w:rsidRDefault="006F313E" w:rsidP="00296653">
            <w:pPr>
              <w:spacing w:before="120" w:line="360" w:lineRule="auto"/>
              <w:rPr>
                <w:rFonts w:cs="Times New Roman"/>
                <w:sz w:val="24"/>
                <w:szCs w:val="24"/>
              </w:rPr>
            </w:pPr>
            <w:r>
              <w:rPr>
                <w:rFonts w:cs="Times New Roman"/>
                <w:sz w:val="24"/>
                <w:szCs w:val="24"/>
              </w:rPr>
              <w:t>HTML</w:t>
            </w:r>
          </w:p>
        </w:tc>
        <w:tc>
          <w:tcPr>
            <w:tcW w:w="3690" w:type="dxa"/>
          </w:tcPr>
          <w:p w14:paraId="78131E94" w14:textId="0C67CC8F" w:rsidR="006F313E" w:rsidRPr="006F313E" w:rsidRDefault="006F313E" w:rsidP="00296653">
            <w:pPr>
              <w:spacing w:before="120" w:line="360" w:lineRule="auto"/>
              <w:rPr>
                <w:rFonts w:cs="Times New Roman"/>
                <w:sz w:val="24"/>
                <w:szCs w:val="24"/>
              </w:rPr>
            </w:pPr>
            <w:r w:rsidRPr="006F313E">
              <w:rPr>
                <w:rFonts w:cs="Times New Roman"/>
                <w:color w:val="202122"/>
                <w:sz w:val="24"/>
                <w:szCs w:val="24"/>
                <w:shd w:val="clear" w:color="auto" w:fill="FFFFFF"/>
              </w:rPr>
              <w:t>HyperText Markup Language</w:t>
            </w:r>
          </w:p>
        </w:tc>
        <w:tc>
          <w:tcPr>
            <w:tcW w:w="4247" w:type="dxa"/>
          </w:tcPr>
          <w:p w14:paraId="10890E80" w14:textId="3042A945" w:rsidR="006F313E" w:rsidRPr="00387910" w:rsidRDefault="00387910" w:rsidP="00296653">
            <w:pPr>
              <w:spacing w:before="120" w:line="360" w:lineRule="auto"/>
              <w:rPr>
                <w:rFonts w:cs="Times New Roman"/>
                <w:sz w:val="24"/>
                <w:szCs w:val="24"/>
                <w:lang w:val="vi-VN"/>
              </w:rPr>
            </w:pPr>
            <w:r>
              <w:rPr>
                <w:rFonts w:cs="Times New Roman"/>
                <w:sz w:val="24"/>
                <w:szCs w:val="24"/>
              </w:rPr>
              <w:t>Ngôn</w:t>
            </w:r>
            <w:r>
              <w:rPr>
                <w:rFonts w:cs="Times New Roman"/>
                <w:sz w:val="24"/>
                <w:szCs w:val="24"/>
                <w:lang w:val="vi-VN"/>
              </w:rPr>
              <w:t xml:space="preserve"> ngữ đánh dấu siêu văn bản</w:t>
            </w:r>
          </w:p>
        </w:tc>
      </w:tr>
      <w:tr w:rsidR="006F313E" w14:paraId="2622FFF3" w14:textId="77777777" w:rsidTr="00A85F8F">
        <w:trPr>
          <w:trHeight w:val="552"/>
        </w:trPr>
        <w:tc>
          <w:tcPr>
            <w:tcW w:w="1640" w:type="dxa"/>
          </w:tcPr>
          <w:p w14:paraId="512CE051" w14:textId="76333F79" w:rsidR="006F313E" w:rsidRDefault="006F313E" w:rsidP="00296653">
            <w:pPr>
              <w:spacing w:before="120" w:line="360" w:lineRule="auto"/>
              <w:rPr>
                <w:rFonts w:cs="Times New Roman"/>
                <w:sz w:val="24"/>
                <w:szCs w:val="24"/>
              </w:rPr>
            </w:pPr>
            <w:r>
              <w:rPr>
                <w:rFonts w:cs="Times New Roman"/>
                <w:sz w:val="24"/>
                <w:szCs w:val="24"/>
              </w:rPr>
              <w:t>CSS</w:t>
            </w:r>
            <w:r w:rsidR="00855B96">
              <w:rPr>
                <w:rFonts w:ascii="Open Sans" w:hAnsi="Open Sans" w:cs="Open Sans"/>
                <w:color w:val="1B1B1B"/>
                <w:spacing w:val="-1"/>
                <w:sz w:val="27"/>
                <w:szCs w:val="27"/>
                <w:shd w:val="clear" w:color="auto" w:fill="FFFFFF"/>
              </w:rPr>
              <w:t xml:space="preserve"> </w:t>
            </w:r>
          </w:p>
        </w:tc>
        <w:tc>
          <w:tcPr>
            <w:tcW w:w="3690" w:type="dxa"/>
          </w:tcPr>
          <w:p w14:paraId="41A65493" w14:textId="3E9A82EE" w:rsidR="006F313E" w:rsidRPr="001D1BE8" w:rsidRDefault="001D1BE8" w:rsidP="00296653">
            <w:pPr>
              <w:spacing w:before="120" w:line="360" w:lineRule="auto"/>
              <w:rPr>
                <w:rFonts w:cs="Times New Roman"/>
                <w:szCs w:val="26"/>
              </w:rPr>
            </w:pPr>
            <w:r w:rsidRPr="001D1BE8">
              <w:rPr>
                <w:rFonts w:cs="Times New Roman"/>
                <w:color w:val="222222"/>
                <w:szCs w:val="26"/>
                <w:shd w:val="clear" w:color="auto" w:fill="FFFFFF"/>
              </w:rPr>
              <w:t>Cascading Style Sheets</w:t>
            </w:r>
          </w:p>
        </w:tc>
        <w:tc>
          <w:tcPr>
            <w:tcW w:w="4247" w:type="dxa"/>
          </w:tcPr>
          <w:p w14:paraId="25075A61" w14:textId="30A963DE" w:rsidR="006F313E" w:rsidRPr="00DA3620" w:rsidRDefault="00DA3620" w:rsidP="00296653">
            <w:pPr>
              <w:spacing w:before="120" w:line="360" w:lineRule="auto"/>
              <w:rPr>
                <w:rFonts w:cs="Times New Roman"/>
                <w:sz w:val="24"/>
                <w:szCs w:val="24"/>
                <w:lang w:val="vi-VN"/>
              </w:rPr>
            </w:pPr>
            <w:r>
              <w:rPr>
                <w:rFonts w:cs="Times New Roman"/>
                <w:sz w:val="24"/>
                <w:szCs w:val="24"/>
              </w:rPr>
              <w:t>Ngôn</w:t>
            </w:r>
            <w:r>
              <w:rPr>
                <w:rFonts w:cs="Times New Roman"/>
                <w:sz w:val="24"/>
                <w:szCs w:val="24"/>
                <w:lang w:val="vi-VN"/>
              </w:rPr>
              <w:t xml:space="preserve"> ngữ kịch bản quy định</w:t>
            </w:r>
            <w:r w:rsidR="00387910">
              <w:rPr>
                <w:rFonts w:cs="Times New Roman"/>
                <w:sz w:val="24"/>
                <w:szCs w:val="24"/>
                <w:lang w:val="vi-VN"/>
              </w:rPr>
              <w:t xml:space="preserve"> cách trình bày của HTML</w:t>
            </w:r>
          </w:p>
        </w:tc>
      </w:tr>
      <w:tr w:rsidR="00BB7E1B" w14:paraId="1FC651F9" w14:textId="77777777" w:rsidTr="00A85F8F">
        <w:trPr>
          <w:trHeight w:val="1085"/>
        </w:trPr>
        <w:tc>
          <w:tcPr>
            <w:tcW w:w="1640" w:type="dxa"/>
          </w:tcPr>
          <w:p w14:paraId="27C1D669" w14:textId="56F5F177" w:rsidR="00BB7E1B" w:rsidRDefault="00BB7E1B" w:rsidP="00BB7E1B">
            <w:pPr>
              <w:spacing w:before="120" w:line="360" w:lineRule="auto"/>
              <w:rPr>
                <w:rFonts w:cs="Times New Roman"/>
                <w:sz w:val="24"/>
                <w:szCs w:val="24"/>
              </w:rPr>
            </w:pPr>
            <w:r>
              <w:rPr>
                <w:rFonts w:cs="Times New Roman"/>
                <w:sz w:val="24"/>
                <w:szCs w:val="24"/>
              </w:rPr>
              <w:t>W3C</w:t>
            </w:r>
          </w:p>
        </w:tc>
        <w:tc>
          <w:tcPr>
            <w:tcW w:w="3690" w:type="dxa"/>
          </w:tcPr>
          <w:p w14:paraId="524B3869" w14:textId="21CBD132" w:rsidR="00BB7E1B" w:rsidRPr="00855B96" w:rsidRDefault="00BB7E1B" w:rsidP="00BB7E1B">
            <w:pPr>
              <w:spacing w:before="120" w:line="360" w:lineRule="auto"/>
              <w:rPr>
                <w:rFonts w:cs="Times New Roman"/>
                <w:szCs w:val="26"/>
              </w:rPr>
            </w:pPr>
            <w:r w:rsidRPr="00855B96">
              <w:rPr>
                <w:rFonts w:cs="Times New Roman"/>
                <w:color w:val="1B1B1B"/>
                <w:spacing w:val="-1"/>
                <w:szCs w:val="26"/>
                <w:shd w:val="clear" w:color="auto" w:fill="FFFFFF"/>
              </w:rPr>
              <w:t>World Wide Web Consortium</w:t>
            </w:r>
          </w:p>
        </w:tc>
        <w:tc>
          <w:tcPr>
            <w:tcW w:w="4247" w:type="dxa"/>
          </w:tcPr>
          <w:p w14:paraId="2ABFEBD0" w14:textId="23254275" w:rsidR="00BB7E1B" w:rsidRDefault="00BB7E1B" w:rsidP="00BB7E1B">
            <w:pPr>
              <w:spacing w:before="120" w:line="360" w:lineRule="auto"/>
              <w:rPr>
                <w:rFonts w:cs="Times New Roman"/>
                <w:sz w:val="24"/>
                <w:szCs w:val="24"/>
              </w:rPr>
            </w:pPr>
            <w:r>
              <w:rPr>
                <w:rFonts w:cs="Times New Roman"/>
                <w:color w:val="202124"/>
                <w:shd w:val="clear" w:color="auto" w:fill="FFFFFF"/>
              </w:rPr>
              <w:t>T</w:t>
            </w:r>
            <w:r w:rsidRPr="00C817C6">
              <w:rPr>
                <w:rFonts w:cs="Times New Roman"/>
                <w:color w:val="202124"/>
                <w:shd w:val="clear" w:color="auto" w:fill="FFFFFF"/>
              </w:rPr>
              <w:t>ổ chức tiêu chuẩn quốc tế chính cho World Wide Web</w:t>
            </w:r>
          </w:p>
        </w:tc>
      </w:tr>
      <w:tr w:rsidR="00BB7E1B" w14:paraId="5E9C1BEE" w14:textId="77777777" w:rsidTr="00A85F8F">
        <w:trPr>
          <w:trHeight w:val="1085"/>
        </w:trPr>
        <w:tc>
          <w:tcPr>
            <w:tcW w:w="1640" w:type="dxa"/>
          </w:tcPr>
          <w:p w14:paraId="307913A5" w14:textId="3027B223" w:rsidR="00BB7E1B" w:rsidRDefault="00760258" w:rsidP="00BB7E1B">
            <w:pPr>
              <w:spacing w:before="120" w:line="360" w:lineRule="auto"/>
              <w:rPr>
                <w:rFonts w:cs="Times New Roman"/>
                <w:sz w:val="24"/>
                <w:szCs w:val="24"/>
              </w:rPr>
            </w:pPr>
            <w:r>
              <w:rPr>
                <w:szCs w:val="26"/>
                <w:lang w:val="vi-VN"/>
              </w:rPr>
              <w:t>RFC</w:t>
            </w:r>
          </w:p>
        </w:tc>
        <w:tc>
          <w:tcPr>
            <w:tcW w:w="3690" w:type="dxa"/>
          </w:tcPr>
          <w:p w14:paraId="2FF3728A" w14:textId="67734D6E" w:rsidR="00BB7E1B" w:rsidRPr="00D73912" w:rsidRDefault="00BB7E1B" w:rsidP="00BB7E1B">
            <w:pPr>
              <w:spacing w:before="120" w:line="360" w:lineRule="auto"/>
              <w:rPr>
                <w:rFonts w:cs="Times New Roman"/>
                <w:color w:val="1B1B1B"/>
                <w:spacing w:val="-1"/>
                <w:szCs w:val="26"/>
                <w:shd w:val="clear" w:color="auto" w:fill="FFFFFF"/>
              </w:rPr>
            </w:pPr>
            <w:r w:rsidRPr="00D73912">
              <w:rPr>
                <w:rFonts w:cs="Times New Roman"/>
                <w:i/>
                <w:iCs/>
                <w:color w:val="202122"/>
                <w:szCs w:val="26"/>
                <w:shd w:val="clear" w:color="auto" w:fill="FFFFFF"/>
              </w:rPr>
              <w:t>Request for Comments</w:t>
            </w:r>
          </w:p>
        </w:tc>
        <w:tc>
          <w:tcPr>
            <w:tcW w:w="4247" w:type="dxa"/>
          </w:tcPr>
          <w:p w14:paraId="297DEA8E" w14:textId="4D6E6760" w:rsidR="00BB7E1B" w:rsidRPr="00D73912" w:rsidRDefault="00BB7E1B" w:rsidP="00BB7E1B">
            <w:pPr>
              <w:spacing w:before="120" w:line="360" w:lineRule="auto"/>
              <w:rPr>
                <w:rFonts w:cs="Times New Roman"/>
                <w:color w:val="202124"/>
                <w:szCs w:val="26"/>
                <w:shd w:val="clear" w:color="auto" w:fill="FFFFFF"/>
                <w:lang w:val="vi-VN"/>
              </w:rPr>
            </w:pPr>
            <w:r w:rsidRPr="00D73912">
              <w:rPr>
                <w:rFonts w:cs="Times New Roman"/>
                <w:color w:val="202122"/>
                <w:szCs w:val="26"/>
                <w:shd w:val="clear" w:color="auto" w:fill="FFFFFF"/>
              </w:rPr>
              <w:t>Một chuỗi các</w:t>
            </w:r>
            <w:r w:rsidRPr="00D73912">
              <w:rPr>
                <w:rFonts w:cs="Times New Roman"/>
                <w:color w:val="202122"/>
                <w:szCs w:val="26"/>
                <w:shd w:val="clear" w:color="auto" w:fill="FFFFFF"/>
                <w:lang w:val="vi-VN"/>
              </w:rPr>
              <w:t xml:space="preserve"> bản ghi nhớ</w:t>
            </w:r>
            <w:r w:rsidRPr="00D73912">
              <w:rPr>
                <w:rFonts w:cs="Times New Roman"/>
                <w:color w:val="202122"/>
                <w:szCs w:val="26"/>
                <w:shd w:val="clear" w:color="auto" w:fill="FFFFFF"/>
              </w:rPr>
              <w:t xml:space="preserve"> chứa đựng những nghiên cứu mới, những đổi mới, và những phương pháp luận ứng dụng cho công nghệ </w:t>
            </w:r>
            <w:r w:rsidRPr="00D73912">
              <w:rPr>
                <w:rFonts w:cs="Times New Roman"/>
                <w:szCs w:val="26"/>
              </w:rPr>
              <w:t>Internet</w:t>
            </w:r>
          </w:p>
        </w:tc>
      </w:tr>
    </w:tbl>
    <w:p w14:paraId="2C96E97A" w14:textId="77777777" w:rsidR="00296653" w:rsidRPr="00296653" w:rsidRDefault="00296653" w:rsidP="00296653">
      <w:pPr>
        <w:spacing w:before="120" w:after="0" w:line="360" w:lineRule="auto"/>
        <w:rPr>
          <w:rFonts w:cs="Times New Roman"/>
          <w:sz w:val="24"/>
          <w:szCs w:val="24"/>
        </w:rPr>
      </w:pPr>
    </w:p>
    <w:p w14:paraId="166FB2C3" w14:textId="77777777" w:rsidR="00142830" w:rsidRDefault="00142830" w:rsidP="00F64A9B">
      <w:pPr>
        <w:spacing w:before="120" w:after="0" w:line="360" w:lineRule="auto"/>
        <w:rPr>
          <w:rFonts w:cs="Times New Roman"/>
          <w:szCs w:val="26"/>
        </w:rPr>
      </w:pPr>
    </w:p>
    <w:p w14:paraId="13F718EC" w14:textId="77777777" w:rsidR="00142830" w:rsidRDefault="00142830" w:rsidP="00F64A9B">
      <w:pPr>
        <w:spacing w:before="120" w:after="0" w:line="360" w:lineRule="auto"/>
        <w:rPr>
          <w:rFonts w:cs="Times New Roman"/>
          <w:szCs w:val="26"/>
        </w:rPr>
      </w:pPr>
    </w:p>
    <w:p w14:paraId="1EC55A0F" w14:textId="77777777" w:rsidR="00142830" w:rsidRDefault="00142830" w:rsidP="00F64A9B">
      <w:pPr>
        <w:spacing w:before="120" w:after="0" w:line="360" w:lineRule="auto"/>
        <w:rPr>
          <w:rFonts w:cs="Times New Roman"/>
          <w:szCs w:val="26"/>
        </w:rPr>
      </w:pPr>
    </w:p>
    <w:p w14:paraId="2E53D734" w14:textId="77777777" w:rsidR="00142830" w:rsidRDefault="00142830" w:rsidP="00F64A9B">
      <w:pPr>
        <w:spacing w:before="120" w:after="0" w:line="360" w:lineRule="auto"/>
        <w:rPr>
          <w:rFonts w:cs="Times New Roman"/>
          <w:szCs w:val="26"/>
        </w:rPr>
      </w:pPr>
    </w:p>
    <w:p w14:paraId="52926788" w14:textId="141CC23A" w:rsidR="00142830" w:rsidRDefault="00142830" w:rsidP="00F64A9B">
      <w:pPr>
        <w:spacing w:before="120" w:after="0" w:line="360" w:lineRule="auto"/>
        <w:rPr>
          <w:rFonts w:cs="Times New Roman"/>
          <w:szCs w:val="26"/>
        </w:rPr>
      </w:pPr>
      <w:r>
        <w:rPr>
          <w:rFonts w:cs="Times New Roman"/>
          <w:szCs w:val="26"/>
        </w:rPr>
        <w:br w:type="page"/>
      </w:r>
    </w:p>
    <w:p w14:paraId="17F2C78F" w14:textId="77777777" w:rsidR="00142830" w:rsidRPr="008862EC" w:rsidRDefault="00142830" w:rsidP="00F64A9B">
      <w:pPr>
        <w:spacing w:before="120" w:after="0" w:line="360" w:lineRule="auto"/>
        <w:jc w:val="center"/>
        <w:rPr>
          <w:rFonts w:cs="Times New Roman"/>
          <w:b/>
          <w:bCs/>
          <w:sz w:val="36"/>
          <w:szCs w:val="36"/>
        </w:rPr>
      </w:pPr>
      <w:r w:rsidRPr="008862EC">
        <w:rPr>
          <w:rFonts w:cs="Times New Roman"/>
          <w:b/>
          <w:bCs/>
          <w:sz w:val="36"/>
          <w:szCs w:val="36"/>
        </w:rPr>
        <w:t>DANH MỤC THUẬT NGỮ ANH – VIỆT</w:t>
      </w:r>
    </w:p>
    <w:tbl>
      <w:tblPr>
        <w:tblStyle w:val="TableGrid"/>
        <w:tblW w:w="0" w:type="auto"/>
        <w:tblLook w:val="04A0" w:firstRow="1" w:lastRow="0" w:firstColumn="1" w:lastColumn="0" w:noHBand="0" w:noVBand="1"/>
      </w:tblPr>
      <w:tblGrid>
        <w:gridCol w:w="4679"/>
        <w:gridCol w:w="4658"/>
      </w:tblGrid>
      <w:tr w:rsidR="009612A3" w14:paraId="7F320010" w14:textId="77777777" w:rsidTr="00234311">
        <w:tc>
          <w:tcPr>
            <w:tcW w:w="4679" w:type="dxa"/>
            <w:shd w:val="clear" w:color="auto" w:fill="D5DCE4" w:themeFill="text2" w:themeFillTint="33"/>
          </w:tcPr>
          <w:p w14:paraId="11D5CA06" w14:textId="29F39415" w:rsidR="009612A3" w:rsidRPr="00377107" w:rsidRDefault="00377107" w:rsidP="00377107">
            <w:pPr>
              <w:spacing w:before="120" w:after="0" w:line="360" w:lineRule="auto"/>
              <w:jc w:val="center"/>
              <w:rPr>
                <w:rFonts w:cs="Times New Roman"/>
                <w:szCs w:val="26"/>
                <w:lang w:val="vi-VN"/>
              </w:rPr>
            </w:pPr>
            <w:r>
              <w:rPr>
                <w:rFonts w:cs="Times New Roman"/>
                <w:szCs w:val="26"/>
              </w:rPr>
              <w:t>Thuật</w:t>
            </w:r>
            <w:r>
              <w:rPr>
                <w:rFonts w:cs="Times New Roman"/>
                <w:szCs w:val="26"/>
                <w:lang w:val="vi-VN"/>
              </w:rPr>
              <w:t xml:space="preserve"> ngữ - Anh</w:t>
            </w:r>
          </w:p>
        </w:tc>
        <w:tc>
          <w:tcPr>
            <w:tcW w:w="4658" w:type="dxa"/>
            <w:shd w:val="clear" w:color="auto" w:fill="D5DCE4" w:themeFill="text2" w:themeFillTint="33"/>
          </w:tcPr>
          <w:p w14:paraId="51B3F104" w14:textId="603875E6" w:rsidR="009612A3" w:rsidRPr="00377107" w:rsidRDefault="00377107" w:rsidP="00377107">
            <w:pPr>
              <w:spacing w:before="120" w:after="0" w:line="360" w:lineRule="auto"/>
              <w:jc w:val="center"/>
              <w:rPr>
                <w:rFonts w:cs="Times New Roman"/>
                <w:szCs w:val="26"/>
                <w:lang w:val="vi-VN"/>
              </w:rPr>
            </w:pPr>
            <w:r>
              <w:rPr>
                <w:rFonts w:cs="Times New Roman"/>
                <w:szCs w:val="26"/>
              </w:rPr>
              <w:t>Dịch</w:t>
            </w:r>
            <w:r>
              <w:rPr>
                <w:rFonts w:cs="Times New Roman"/>
                <w:szCs w:val="26"/>
                <w:lang w:val="vi-VN"/>
              </w:rPr>
              <w:t xml:space="preserve"> thuật ngữ</w:t>
            </w:r>
          </w:p>
        </w:tc>
      </w:tr>
      <w:tr w:rsidR="009612A3" w14:paraId="1A50C454" w14:textId="77777777" w:rsidTr="00234311">
        <w:tc>
          <w:tcPr>
            <w:tcW w:w="4679" w:type="dxa"/>
          </w:tcPr>
          <w:p w14:paraId="3C396F4E" w14:textId="069B5105" w:rsidR="009612A3" w:rsidRPr="00015914" w:rsidRDefault="000965C2" w:rsidP="00015914">
            <w:pPr>
              <w:spacing w:before="120" w:after="0" w:line="360" w:lineRule="auto"/>
              <w:jc w:val="center"/>
              <w:rPr>
                <w:rFonts w:cs="Times New Roman"/>
                <w:sz w:val="28"/>
                <w:szCs w:val="28"/>
              </w:rPr>
            </w:pPr>
            <w:r w:rsidRPr="000965C2">
              <w:rPr>
                <w:rFonts w:cs="Times New Roman"/>
                <w:color w:val="202124"/>
                <w:sz w:val="28"/>
                <w:szCs w:val="28"/>
                <w:shd w:val="clear" w:color="auto" w:fill="FFFFFF"/>
              </w:rPr>
              <w:t>CMS (content mangement system)</w:t>
            </w:r>
          </w:p>
        </w:tc>
        <w:tc>
          <w:tcPr>
            <w:tcW w:w="4658" w:type="dxa"/>
          </w:tcPr>
          <w:p w14:paraId="026FE92B" w14:textId="439C03C4" w:rsidR="009612A3" w:rsidRPr="000064C2" w:rsidRDefault="000064C2" w:rsidP="00F64A9B">
            <w:pPr>
              <w:spacing w:before="120" w:after="0" w:line="360" w:lineRule="auto"/>
              <w:rPr>
                <w:rFonts w:cs="Times New Roman"/>
                <w:szCs w:val="26"/>
                <w:lang w:val="vi-VN"/>
              </w:rPr>
            </w:pPr>
            <w:r w:rsidRPr="000064C2">
              <w:rPr>
                <w:rFonts w:cs="Times New Roman"/>
                <w:color w:val="202124"/>
                <w:shd w:val="clear" w:color="auto" w:fill="FFFFFF"/>
              </w:rPr>
              <w:t xml:space="preserve">Là 1 phần mềm máy tính được sử dụng để quản lý việc </w:t>
            </w:r>
            <w:r w:rsidR="00727818">
              <w:rPr>
                <w:rFonts w:cs="Times New Roman"/>
                <w:color w:val="202124"/>
                <w:shd w:val="clear" w:color="auto" w:fill="FFFFFF"/>
              </w:rPr>
              <w:t>sáng</w:t>
            </w:r>
            <w:r w:rsidRPr="000064C2">
              <w:rPr>
                <w:rFonts w:cs="Times New Roman"/>
                <w:color w:val="202124"/>
                <w:shd w:val="clear" w:color="auto" w:fill="FFFFFF"/>
              </w:rPr>
              <w:t xml:space="preserve"> tạo và chỉnh sửa nội dung </w:t>
            </w:r>
            <w:r>
              <w:rPr>
                <w:rFonts w:cs="Times New Roman"/>
                <w:color w:val="202124"/>
                <w:shd w:val="clear" w:color="auto" w:fill="FFFFFF"/>
              </w:rPr>
              <w:t>số</w:t>
            </w:r>
            <w:r>
              <w:rPr>
                <w:rFonts w:cs="Times New Roman"/>
                <w:color w:val="202124"/>
                <w:shd w:val="clear" w:color="auto" w:fill="FFFFFF"/>
                <w:lang w:val="vi-VN"/>
              </w:rPr>
              <w:t>.</w:t>
            </w:r>
          </w:p>
        </w:tc>
      </w:tr>
      <w:tr w:rsidR="009612A3" w14:paraId="3BBE0EC6" w14:textId="77777777" w:rsidTr="00234311">
        <w:tc>
          <w:tcPr>
            <w:tcW w:w="4679" w:type="dxa"/>
          </w:tcPr>
          <w:p w14:paraId="27889CB7" w14:textId="6F78F5E5" w:rsidR="009612A3" w:rsidRPr="00194E43" w:rsidRDefault="000064C2" w:rsidP="00194E43">
            <w:pPr>
              <w:spacing w:before="120" w:after="0" w:line="360" w:lineRule="auto"/>
              <w:jc w:val="center"/>
              <w:rPr>
                <w:rFonts w:cs="Times New Roman"/>
                <w:szCs w:val="26"/>
              </w:rPr>
            </w:pPr>
            <w:r>
              <w:rPr>
                <w:rFonts w:cs="Times New Roman"/>
                <w:color w:val="202124"/>
                <w:shd w:val="clear" w:color="auto" w:fill="FFFFFF"/>
              </w:rPr>
              <w:t>W</w:t>
            </w:r>
            <w:r w:rsidRPr="000064C2">
              <w:rPr>
                <w:rFonts w:cs="Times New Roman"/>
                <w:color w:val="202124"/>
                <w:shd w:val="clear" w:color="auto" w:fill="FFFFFF"/>
              </w:rPr>
              <w:t>ordpress</w:t>
            </w:r>
          </w:p>
        </w:tc>
        <w:tc>
          <w:tcPr>
            <w:tcW w:w="4658" w:type="dxa"/>
          </w:tcPr>
          <w:p w14:paraId="3EF0ECED" w14:textId="7B83DA15" w:rsidR="009612A3" w:rsidRPr="009079F7" w:rsidRDefault="00820C31" w:rsidP="00F64A9B">
            <w:pPr>
              <w:spacing w:before="120" w:after="0" w:line="360" w:lineRule="auto"/>
              <w:rPr>
                <w:rFonts w:cs="Times New Roman"/>
                <w:szCs w:val="26"/>
                <w:lang w:val="vi-VN"/>
              </w:rPr>
            </w:pPr>
            <w:r>
              <w:rPr>
                <w:rFonts w:cs="Times New Roman"/>
                <w:szCs w:val="26"/>
              </w:rPr>
              <w:t>Là</w:t>
            </w:r>
            <w:r>
              <w:rPr>
                <w:rFonts w:cs="Times New Roman"/>
                <w:szCs w:val="26"/>
                <w:lang w:val="vi-VN"/>
              </w:rPr>
              <w:t xml:space="preserve"> </w:t>
            </w:r>
            <w:r w:rsidRPr="00820C31">
              <w:rPr>
                <w:rFonts w:cs="Times New Roman"/>
                <w:szCs w:val="26"/>
                <w:lang w:val="vi-VN"/>
              </w:rPr>
              <w:t>1 hệ quản trị nội dung mã nguồn mở miễn phí viêt bằng ngôn ngữ lập</w:t>
            </w:r>
            <w:r>
              <w:rPr>
                <w:rFonts w:cs="Times New Roman"/>
                <w:szCs w:val="26"/>
                <w:lang w:val="vi-VN"/>
              </w:rPr>
              <w:t xml:space="preserve"> trình</w:t>
            </w:r>
            <w:r w:rsidRPr="00820C31">
              <w:rPr>
                <w:rFonts w:cs="Times New Roman"/>
                <w:szCs w:val="26"/>
                <w:lang w:val="vi-VN"/>
              </w:rPr>
              <w:t xml:space="preserve"> PHP đi cùng với cơ sở dữ liệu MySQL hoặc </w:t>
            </w:r>
            <w:r>
              <w:rPr>
                <w:rFonts w:cs="Times New Roman"/>
                <w:szCs w:val="26"/>
                <w:lang w:val="vi-VN"/>
              </w:rPr>
              <w:t>MariaDB.</w:t>
            </w:r>
          </w:p>
        </w:tc>
      </w:tr>
      <w:tr w:rsidR="009612A3" w14:paraId="3A8C8F13" w14:textId="77777777" w:rsidTr="00234311">
        <w:tc>
          <w:tcPr>
            <w:tcW w:w="4679" w:type="dxa"/>
          </w:tcPr>
          <w:p w14:paraId="05499122" w14:textId="0ABEE0C7" w:rsidR="009612A3" w:rsidRPr="00194E43" w:rsidRDefault="00727818" w:rsidP="00194E43">
            <w:pPr>
              <w:spacing w:before="120" w:after="0" w:line="360" w:lineRule="auto"/>
              <w:jc w:val="center"/>
              <w:rPr>
                <w:rFonts w:cs="Times New Roman"/>
                <w:szCs w:val="26"/>
              </w:rPr>
            </w:pPr>
            <w:r>
              <w:rPr>
                <w:rFonts w:cs="Times New Roman"/>
                <w:color w:val="202124"/>
                <w:shd w:val="clear" w:color="auto" w:fill="FFFFFF"/>
              </w:rPr>
              <w:t>S</w:t>
            </w:r>
            <w:r w:rsidRPr="00727818">
              <w:rPr>
                <w:rFonts w:cs="Times New Roman"/>
                <w:color w:val="202124"/>
                <w:shd w:val="clear" w:color="auto" w:fill="FFFFFF"/>
              </w:rPr>
              <w:t>hopify</w:t>
            </w:r>
          </w:p>
        </w:tc>
        <w:tc>
          <w:tcPr>
            <w:tcW w:w="4658" w:type="dxa"/>
          </w:tcPr>
          <w:p w14:paraId="7251789A" w14:textId="3034E787" w:rsidR="009612A3" w:rsidRPr="009079F7" w:rsidRDefault="00727818" w:rsidP="00F64A9B">
            <w:pPr>
              <w:spacing w:before="120" w:after="0" w:line="360" w:lineRule="auto"/>
              <w:rPr>
                <w:rFonts w:cs="Times New Roman"/>
                <w:szCs w:val="26"/>
                <w:lang w:val="vi-VN"/>
              </w:rPr>
            </w:pPr>
            <w:r>
              <w:rPr>
                <w:rFonts w:cs="Times New Roman"/>
                <w:szCs w:val="26"/>
                <w:lang w:val="vi-VN"/>
              </w:rPr>
              <w:t>L</w:t>
            </w:r>
            <w:r w:rsidRPr="00727818">
              <w:rPr>
                <w:rFonts w:cs="Times New Roman"/>
                <w:szCs w:val="26"/>
                <w:lang w:val="vi-VN"/>
              </w:rPr>
              <w:t xml:space="preserve">à 1 nền tảng thương mại điện tử giúp các doanh nghiệp dễ dàng tạo và quản lý cửa hàng trực tuyến của </w:t>
            </w:r>
            <w:r>
              <w:rPr>
                <w:rFonts w:cs="Times New Roman"/>
                <w:szCs w:val="26"/>
                <w:lang w:val="vi-VN"/>
              </w:rPr>
              <w:t>mình.</w:t>
            </w:r>
          </w:p>
        </w:tc>
      </w:tr>
      <w:tr w:rsidR="009612A3" w14:paraId="7B59238E" w14:textId="77777777" w:rsidTr="00234311">
        <w:tc>
          <w:tcPr>
            <w:tcW w:w="4679" w:type="dxa"/>
          </w:tcPr>
          <w:p w14:paraId="3D59B1BB" w14:textId="01C69C2B" w:rsidR="009612A3" w:rsidRPr="001B3155" w:rsidRDefault="00DB2613" w:rsidP="001B3155">
            <w:pPr>
              <w:spacing w:before="120" w:after="0" w:line="360" w:lineRule="auto"/>
              <w:jc w:val="center"/>
              <w:rPr>
                <w:rFonts w:cs="Times New Roman"/>
                <w:szCs w:val="26"/>
              </w:rPr>
            </w:pPr>
            <w:r w:rsidRPr="00DB2613">
              <w:rPr>
                <w:rFonts w:cs="Times New Roman"/>
                <w:color w:val="202124"/>
                <w:szCs w:val="26"/>
                <w:shd w:val="clear" w:color="auto" w:fill="FFFFFF"/>
              </w:rPr>
              <w:t>WooCommerce</w:t>
            </w:r>
          </w:p>
        </w:tc>
        <w:tc>
          <w:tcPr>
            <w:tcW w:w="4658" w:type="dxa"/>
          </w:tcPr>
          <w:p w14:paraId="35042701" w14:textId="5955C540" w:rsidR="009612A3" w:rsidRPr="00DB2613" w:rsidRDefault="00DB2613" w:rsidP="001B3155">
            <w:pPr>
              <w:spacing w:before="120" w:after="0" w:line="360" w:lineRule="auto"/>
              <w:rPr>
                <w:rFonts w:cs="Times New Roman"/>
                <w:color w:val="000000" w:themeColor="text1"/>
                <w:szCs w:val="26"/>
                <w:lang w:val="vi-VN"/>
              </w:rPr>
            </w:pPr>
            <w:r>
              <w:rPr>
                <w:rFonts w:cs="Times New Roman"/>
                <w:color w:val="000000" w:themeColor="text1"/>
                <w:szCs w:val="26"/>
                <w:shd w:val="clear" w:color="auto" w:fill="FFFFFF"/>
              </w:rPr>
              <w:t>L</w:t>
            </w:r>
            <w:r w:rsidRPr="00DB2613">
              <w:rPr>
                <w:rFonts w:cs="Times New Roman"/>
                <w:color w:val="000000" w:themeColor="text1"/>
                <w:szCs w:val="26"/>
                <w:shd w:val="clear" w:color="auto" w:fill="FFFFFF"/>
              </w:rPr>
              <w:t xml:space="preserve">à 1 plugin miễn phí được phát triển bởi wordpress để giúp bạn tạo cửa hàng trực tuyến và bán hàng trực </w:t>
            </w:r>
            <w:r>
              <w:rPr>
                <w:rFonts w:cs="Times New Roman"/>
                <w:color w:val="000000" w:themeColor="text1"/>
                <w:szCs w:val="26"/>
                <w:shd w:val="clear" w:color="auto" w:fill="FFFFFF"/>
              </w:rPr>
              <w:t>tuyến</w:t>
            </w:r>
            <w:r>
              <w:rPr>
                <w:rFonts w:cs="Times New Roman"/>
                <w:color w:val="000000" w:themeColor="text1"/>
                <w:szCs w:val="26"/>
                <w:shd w:val="clear" w:color="auto" w:fill="FFFFFF"/>
                <w:lang w:val="vi-VN"/>
              </w:rPr>
              <w:t>.</w:t>
            </w:r>
          </w:p>
        </w:tc>
      </w:tr>
      <w:tr w:rsidR="009612A3" w14:paraId="241FBEF0" w14:textId="77777777" w:rsidTr="00234311">
        <w:trPr>
          <w:trHeight w:val="521"/>
        </w:trPr>
        <w:tc>
          <w:tcPr>
            <w:tcW w:w="4679" w:type="dxa"/>
          </w:tcPr>
          <w:p w14:paraId="25B608C1" w14:textId="181B42EC" w:rsidR="009612A3" w:rsidRPr="001B3155" w:rsidRDefault="00234311" w:rsidP="001B3155">
            <w:pPr>
              <w:spacing w:before="120" w:after="0" w:line="360" w:lineRule="auto"/>
              <w:jc w:val="center"/>
              <w:rPr>
                <w:rFonts w:cs="Times New Roman"/>
                <w:szCs w:val="26"/>
              </w:rPr>
            </w:pPr>
            <w:r>
              <w:rPr>
                <w:rFonts w:cs="Times New Roman"/>
                <w:color w:val="212529"/>
                <w:szCs w:val="26"/>
              </w:rPr>
              <w:t>M</w:t>
            </w:r>
            <w:r w:rsidRPr="00234311">
              <w:rPr>
                <w:rFonts w:cs="Times New Roman"/>
                <w:color w:val="212529"/>
                <w:szCs w:val="26"/>
              </w:rPr>
              <w:t>agento</w:t>
            </w:r>
          </w:p>
        </w:tc>
        <w:tc>
          <w:tcPr>
            <w:tcW w:w="4658" w:type="dxa"/>
          </w:tcPr>
          <w:p w14:paraId="537AABDA" w14:textId="4B819420" w:rsidR="009612A3" w:rsidRPr="00234311" w:rsidRDefault="00234311" w:rsidP="001B3155">
            <w:pPr>
              <w:spacing w:before="120" w:after="0" w:line="360" w:lineRule="auto"/>
              <w:rPr>
                <w:rFonts w:cs="Times New Roman"/>
                <w:color w:val="000000" w:themeColor="text1"/>
                <w:szCs w:val="26"/>
                <w:lang w:val="vi-VN"/>
              </w:rPr>
            </w:pPr>
            <w:r>
              <w:rPr>
                <w:rFonts w:cs="Times New Roman"/>
                <w:color w:val="000000" w:themeColor="text1"/>
                <w:szCs w:val="26"/>
              </w:rPr>
              <w:t>L</w:t>
            </w:r>
            <w:r w:rsidRPr="00234311">
              <w:rPr>
                <w:rFonts w:cs="Times New Roman"/>
                <w:color w:val="000000" w:themeColor="text1"/>
                <w:szCs w:val="26"/>
              </w:rPr>
              <w:t xml:space="preserve">à ứng dụng 1 </w:t>
            </w:r>
            <w:r>
              <w:rPr>
                <w:rFonts w:cs="Times New Roman"/>
                <w:color w:val="000000" w:themeColor="text1"/>
                <w:szCs w:val="26"/>
              </w:rPr>
              <w:t>mã</w:t>
            </w:r>
            <w:r w:rsidRPr="00234311">
              <w:rPr>
                <w:rFonts w:cs="Times New Roman"/>
                <w:color w:val="000000" w:themeColor="text1"/>
                <w:szCs w:val="26"/>
              </w:rPr>
              <w:t xml:space="preserve"> nguồn mở để xây dựng các website thương mại điện </w:t>
            </w:r>
            <w:r>
              <w:rPr>
                <w:rFonts w:cs="Times New Roman"/>
                <w:color w:val="000000" w:themeColor="text1"/>
                <w:szCs w:val="26"/>
              </w:rPr>
              <w:t>tử</w:t>
            </w:r>
            <w:r>
              <w:rPr>
                <w:rFonts w:cs="Times New Roman"/>
                <w:color w:val="000000" w:themeColor="text1"/>
                <w:szCs w:val="26"/>
                <w:lang w:val="vi-VN"/>
              </w:rPr>
              <w:t>.</w:t>
            </w:r>
          </w:p>
        </w:tc>
      </w:tr>
    </w:tbl>
    <w:p w14:paraId="307B1B83" w14:textId="77777777" w:rsidR="00142830" w:rsidRDefault="00142830" w:rsidP="00F64A9B">
      <w:pPr>
        <w:spacing w:before="120" w:after="0" w:line="360" w:lineRule="auto"/>
        <w:rPr>
          <w:rFonts w:cs="Times New Roman"/>
          <w:szCs w:val="26"/>
        </w:rPr>
      </w:pPr>
    </w:p>
    <w:p w14:paraId="67A2D4A6" w14:textId="77777777" w:rsidR="00142830" w:rsidRPr="00234311" w:rsidRDefault="00142830" w:rsidP="00F64A9B">
      <w:pPr>
        <w:spacing w:before="120" w:after="0" w:line="360" w:lineRule="auto"/>
        <w:rPr>
          <w:rFonts w:cs="Times New Roman"/>
          <w:szCs w:val="26"/>
          <w:lang w:val="vi-VN"/>
        </w:rPr>
      </w:pPr>
    </w:p>
    <w:p w14:paraId="56F8327C" w14:textId="77777777" w:rsidR="00142830" w:rsidRDefault="00142830" w:rsidP="00F64A9B">
      <w:pPr>
        <w:spacing w:before="120" w:after="0" w:line="360" w:lineRule="auto"/>
        <w:rPr>
          <w:rFonts w:cs="Times New Roman"/>
          <w:szCs w:val="26"/>
        </w:rPr>
      </w:pPr>
    </w:p>
    <w:p w14:paraId="0EE635C0" w14:textId="6CC4DA50" w:rsidR="00142830" w:rsidRDefault="00142830" w:rsidP="00F64A9B">
      <w:pPr>
        <w:spacing w:before="120" w:after="0" w:line="360" w:lineRule="auto"/>
        <w:rPr>
          <w:rFonts w:cs="Times New Roman"/>
          <w:szCs w:val="26"/>
        </w:rPr>
      </w:pPr>
      <w:r>
        <w:rPr>
          <w:rFonts w:cs="Times New Roman"/>
          <w:szCs w:val="26"/>
        </w:rPr>
        <w:br w:type="page"/>
      </w:r>
    </w:p>
    <w:p w14:paraId="2A6F8069" w14:textId="77777777" w:rsidR="00142830" w:rsidRPr="008862EC" w:rsidRDefault="00142830" w:rsidP="00F64A9B">
      <w:pPr>
        <w:spacing w:before="120" w:after="0" w:line="360" w:lineRule="auto"/>
        <w:jc w:val="center"/>
        <w:rPr>
          <w:rFonts w:cs="Times New Roman"/>
          <w:b/>
          <w:bCs/>
          <w:sz w:val="36"/>
          <w:szCs w:val="36"/>
        </w:rPr>
      </w:pPr>
      <w:r w:rsidRPr="008862EC">
        <w:rPr>
          <w:rFonts w:cs="Times New Roman"/>
          <w:b/>
          <w:bCs/>
          <w:sz w:val="36"/>
          <w:szCs w:val="36"/>
        </w:rPr>
        <w:t>DANH MỤC BẢNG BIỂU</w:t>
      </w:r>
    </w:p>
    <w:p w14:paraId="772C664D" w14:textId="77777777" w:rsidR="00142830" w:rsidRDefault="00142830" w:rsidP="00F64A9B">
      <w:pPr>
        <w:spacing w:before="120" w:after="0" w:line="360" w:lineRule="auto"/>
        <w:rPr>
          <w:rFonts w:cs="Times New Roman"/>
          <w:szCs w:val="26"/>
        </w:rPr>
      </w:pPr>
    </w:p>
    <w:p w14:paraId="0A140E90" w14:textId="77777777" w:rsidR="00142830" w:rsidRDefault="00142830" w:rsidP="00F64A9B">
      <w:pPr>
        <w:spacing w:before="120" w:after="0" w:line="360" w:lineRule="auto"/>
        <w:rPr>
          <w:rFonts w:cs="Times New Roman"/>
          <w:szCs w:val="26"/>
        </w:rPr>
      </w:pPr>
    </w:p>
    <w:p w14:paraId="3A5CFC1A" w14:textId="77777777" w:rsidR="00142830" w:rsidRDefault="00142830" w:rsidP="00F64A9B">
      <w:pPr>
        <w:spacing w:before="120" w:after="0" w:line="360" w:lineRule="auto"/>
        <w:rPr>
          <w:rFonts w:cs="Times New Roman"/>
          <w:szCs w:val="26"/>
        </w:rPr>
      </w:pPr>
    </w:p>
    <w:p w14:paraId="6A4CF8EA" w14:textId="77777777" w:rsidR="00142830" w:rsidRDefault="00142830" w:rsidP="00F64A9B">
      <w:pPr>
        <w:spacing w:before="120" w:after="0" w:line="360" w:lineRule="auto"/>
        <w:rPr>
          <w:rFonts w:cs="Times New Roman"/>
          <w:szCs w:val="26"/>
        </w:rPr>
      </w:pPr>
    </w:p>
    <w:p w14:paraId="542048D7" w14:textId="1C405015" w:rsidR="00142830" w:rsidRDefault="00142830" w:rsidP="00F64A9B">
      <w:pPr>
        <w:spacing w:before="120" w:after="0" w:line="360" w:lineRule="auto"/>
        <w:rPr>
          <w:rFonts w:cs="Times New Roman"/>
          <w:szCs w:val="26"/>
        </w:rPr>
      </w:pPr>
      <w:r>
        <w:rPr>
          <w:rFonts w:cs="Times New Roman"/>
          <w:szCs w:val="26"/>
        </w:rPr>
        <w:br w:type="page"/>
      </w:r>
    </w:p>
    <w:p w14:paraId="6A7EC900" w14:textId="77777777" w:rsidR="00142830" w:rsidRPr="008862EC" w:rsidRDefault="00142830" w:rsidP="00F64A9B">
      <w:pPr>
        <w:spacing w:before="120" w:after="0" w:line="360" w:lineRule="auto"/>
        <w:jc w:val="center"/>
        <w:rPr>
          <w:rFonts w:cs="Times New Roman"/>
          <w:b/>
          <w:bCs/>
          <w:sz w:val="36"/>
          <w:szCs w:val="36"/>
        </w:rPr>
      </w:pPr>
      <w:r w:rsidRPr="008862EC">
        <w:rPr>
          <w:rFonts w:cs="Times New Roman"/>
          <w:b/>
          <w:bCs/>
          <w:sz w:val="36"/>
          <w:szCs w:val="36"/>
        </w:rPr>
        <w:t>DANH MỤC HÌNH ẢNH</w:t>
      </w:r>
    </w:p>
    <w:p w14:paraId="6FAE9365" w14:textId="57F2C4BE" w:rsidR="007A3ED1" w:rsidRPr="002739F8" w:rsidRDefault="007A3ED1" w:rsidP="007A3ED1">
      <w:pPr>
        <w:tabs>
          <w:tab w:val="left" w:leader="dot" w:pos="8640"/>
        </w:tabs>
        <w:spacing w:before="120" w:after="0" w:line="360" w:lineRule="auto"/>
        <w:rPr>
          <w:rFonts w:cs="Times New Roman"/>
          <w:lang w:val="vi-VN"/>
        </w:rPr>
      </w:pPr>
      <w:r w:rsidRPr="71B6A642">
        <w:rPr>
          <w:rFonts w:cs="Times New Roman"/>
        </w:rPr>
        <w:t>Hình</w:t>
      </w:r>
      <w:r w:rsidR="00D07FDF" w:rsidRPr="71B6A642">
        <w:rPr>
          <w:rFonts w:cs="Times New Roman"/>
          <w:lang w:val="vi-VN"/>
        </w:rPr>
        <w:t xml:space="preserve"> 3.1.</w:t>
      </w:r>
      <w:r w:rsidR="00932F7D" w:rsidRPr="71B6A642">
        <w:rPr>
          <w:rFonts w:cs="Times New Roman"/>
          <w:lang w:val="vi-VN"/>
        </w:rPr>
        <w:t xml:space="preserve">1: </w:t>
      </w:r>
      <w:r w:rsidR="002739F8" w:rsidRPr="71B6A642">
        <w:rPr>
          <w:rFonts w:cs="Times New Roman"/>
          <w:lang w:val="vi-VN"/>
        </w:rPr>
        <w:t>Giao diện trang chủ</w:t>
      </w:r>
      <w:r>
        <w:tab/>
      </w:r>
      <w:r w:rsidR="002739F8">
        <w:t>23</w:t>
      </w:r>
    </w:p>
    <w:p w14:paraId="34FF9745" w14:textId="4735FF90" w:rsidR="007E3F6C" w:rsidRPr="000278F8" w:rsidRDefault="007E3F6C" w:rsidP="000748AB">
      <w:pPr>
        <w:tabs>
          <w:tab w:val="left" w:leader="dot" w:pos="8640"/>
        </w:tabs>
        <w:spacing w:line="360" w:lineRule="auto"/>
        <w:jc w:val="both"/>
        <w:rPr>
          <w:bCs/>
          <w:szCs w:val="26"/>
          <w:lang w:val="vi-VN"/>
        </w:rPr>
      </w:pPr>
      <w:r w:rsidRPr="000278F8">
        <w:rPr>
          <w:bCs/>
          <w:szCs w:val="26"/>
          <w:lang w:val="vi-VN"/>
        </w:rPr>
        <w:t>Hình</w:t>
      </w:r>
      <w:r w:rsidR="002739F8">
        <w:rPr>
          <w:bCs/>
          <w:szCs w:val="26"/>
          <w:lang w:val="vi-VN"/>
        </w:rPr>
        <w:t xml:space="preserve"> 3.1.2: Giao diện trang các bài Blog</w:t>
      </w:r>
      <w:r w:rsidR="005D502B">
        <w:rPr>
          <w:bCs/>
          <w:szCs w:val="26"/>
          <w:lang w:val="vi-VN"/>
        </w:rPr>
        <w:tab/>
      </w:r>
      <w:r w:rsidR="002739F8">
        <w:rPr>
          <w:bCs/>
          <w:szCs w:val="26"/>
          <w:lang w:val="vi-VN"/>
        </w:rPr>
        <w:t>23</w:t>
      </w:r>
    </w:p>
    <w:p w14:paraId="4C5B06E3" w14:textId="6582FFAD" w:rsidR="007E3F6C" w:rsidRPr="000278F8" w:rsidRDefault="007E3F6C" w:rsidP="00C65511">
      <w:pPr>
        <w:tabs>
          <w:tab w:val="left" w:leader="dot" w:pos="8640"/>
        </w:tabs>
        <w:spacing w:line="360" w:lineRule="auto"/>
        <w:jc w:val="both"/>
        <w:rPr>
          <w:bCs/>
          <w:szCs w:val="26"/>
          <w:lang w:val="vi-VN"/>
        </w:rPr>
      </w:pPr>
      <w:r w:rsidRPr="000278F8">
        <w:rPr>
          <w:bCs/>
          <w:szCs w:val="26"/>
          <w:lang w:val="vi-VN"/>
        </w:rPr>
        <w:t>Hình</w:t>
      </w:r>
      <w:r w:rsidR="002739F8">
        <w:rPr>
          <w:bCs/>
          <w:szCs w:val="26"/>
          <w:lang w:val="vi-VN"/>
        </w:rPr>
        <w:t xml:space="preserve"> 3.1.3: Giao diện danh mục các sản phẩm</w:t>
      </w:r>
      <w:r w:rsidR="00C65511">
        <w:rPr>
          <w:bCs/>
          <w:szCs w:val="26"/>
          <w:lang w:val="vi-VN"/>
        </w:rPr>
        <w:tab/>
      </w:r>
      <w:r w:rsidR="002739F8">
        <w:rPr>
          <w:bCs/>
          <w:szCs w:val="26"/>
          <w:lang w:val="vi-VN"/>
        </w:rPr>
        <w:t>24</w:t>
      </w:r>
    </w:p>
    <w:p w14:paraId="5B23FD9E" w14:textId="52F706F9" w:rsidR="007E3F6C" w:rsidRPr="000278F8" w:rsidRDefault="007E3F6C" w:rsidP="00C65511">
      <w:pPr>
        <w:tabs>
          <w:tab w:val="left" w:leader="dot" w:pos="8640"/>
        </w:tabs>
        <w:spacing w:line="360" w:lineRule="auto"/>
        <w:jc w:val="both"/>
        <w:rPr>
          <w:bCs/>
          <w:szCs w:val="26"/>
          <w:lang w:val="vi-VN"/>
        </w:rPr>
      </w:pPr>
      <w:r w:rsidRPr="000278F8">
        <w:rPr>
          <w:bCs/>
          <w:szCs w:val="26"/>
          <w:lang w:val="vi-VN"/>
        </w:rPr>
        <w:t>Hình</w:t>
      </w:r>
      <w:r w:rsidR="002739F8">
        <w:rPr>
          <w:bCs/>
          <w:szCs w:val="26"/>
          <w:lang w:val="vi-VN"/>
        </w:rPr>
        <w:t xml:space="preserve"> 3.1.4: Giao diện chi tiết các sản phẩm</w:t>
      </w:r>
      <w:r w:rsidR="00C65511">
        <w:rPr>
          <w:bCs/>
          <w:szCs w:val="26"/>
          <w:lang w:val="vi-VN"/>
        </w:rPr>
        <w:tab/>
      </w:r>
      <w:r w:rsidR="002739F8">
        <w:rPr>
          <w:bCs/>
          <w:szCs w:val="26"/>
          <w:lang w:val="vi-VN"/>
        </w:rPr>
        <w:t>24</w:t>
      </w:r>
    </w:p>
    <w:p w14:paraId="0EC5775C" w14:textId="400E861C" w:rsidR="007E3F6C" w:rsidRPr="000278F8" w:rsidRDefault="007E3F6C" w:rsidP="001E1318">
      <w:pPr>
        <w:tabs>
          <w:tab w:val="left" w:leader="dot" w:pos="8640"/>
        </w:tabs>
        <w:spacing w:line="360" w:lineRule="auto"/>
        <w:jc w:val="both"/>
        <w:rPr>
          <w:lang w:val="vi-VN"/>
        </w:rPr>
      </w:pPr>
      <w:r w:rsidRPr="3508CF60">
        <w:rPr>
          <w:lang w:val="vi-VN"/>
        </w:rPr>
        <w:t>Hình</w:t>
      </w:r>
      <w:r w:rsidR="002739F8">
        <w:rPr>
          <w:lang w:val="vi-VN"/>
        </w:rPr>
        <w:t xml:space="preserve"> 3.1.5: Giao diện liên hệ</w:t>
      </w:r>
      <w:r w:rsidR="001E1318">
        <w:rPr>
          <w:lang w:val="vi-VN"/>
        </w:rPr>
        <w:tab/>
      </w:r>
      <w:r w:rsidR="002739F8">
        <w:rPr>
          <w:lang w:val="vi-VN"/>
        </w:rPr>
        <w:t>25</w:t>
      </w:r>
    </w:p>
    <w:p w14:paraId="4880B98C" w14:textId="04A2BEF0" w:rsidR="007E3F6C" w:rsidRPr="000278F8" w:rsidRDefault="007E3F6C" w:rsidP="001E1318">
      <w:pPr>
        <w:tabs>
          <w:tab w:val="left" w:leader="dot" w:pos="8640"/>
        </w:tabs>
        <w:spacing w:line="360" w:lineRule="auto"/>
        <w:jc w:val="both"/>
        <w:rPr>
          <w:lang w:val="vi-VN"/>
        </w:rPr>
      </w:pPr>
      <w:r w:rsidRPr="16B65DB5">
        <w:rPr>
          <w:lang w:val="vi-VN"/>
        </w:rPr>
        <w:t>Hình</w:t>
      </w:r>
      <w:r w:rsidR="002739F8">
        <w:rPr>
          <w:lang w:val="vi-VN"/>
        </w:rPr>
        <w:t xml:space="preserve"> 3.1.6: Giao diện đăng kí, đăng nhập tài khoản cho khách hàng</w:t>
      </w:r>
      <w:r w:rsidR="001E1318">
        <w:rPr>
          <w:bCs/>
          <w:szCs w:val="26"/>
          <w:lang w:val="vi-VN"/>
        </w:rPr>
        <w:tab/>
      </w:r>
      <w:r w:rsidR="005B603F">
        <w:rPr>
          <w:bCs/>
          <w:szCs w:val="26"/>
          <w:lang w:val="vi-VN"/>
        </w:rPr>
        <w:t>25</w:t>
      </w:r>
    </w:p>
    <w:p w14:paraId="0D5B0163" w14:textId="7F27E519" w:rsidR="007E3F6C" w:rsidRPr="000278F8" w:rsidRDefault="007E3F6C" w:rsidP="001E1318">
      <w:pPr>
        <w:tabs>
          <w:tab w:val="left" w:leader="dot" w:pos="8640"/>
        </w:tabs>
        <w:spacing w:line="360" w:lineRule="auto"/>
        <w:jc w:val="both"/>
        <w:rPr>
          <w:lang w:val="vi-VN"/>
        </w:rPr>
      </w:pPr>
      <w:r w:rsidRPr="16B65DB5">
        <w:rPr>
          <w:lang w:val="vi-VN"/>
        </w:rPr>
        <w:t>Hình</w:t>
      </w:r>
      <w:r w:rsidR="005B603F">
        <w:rPr>
          <w:lang w:val="vi-VN"/>
        </w:rPr>
        <w:t xml:space="preserve"> 3.1.7: Trang quản lý hệ thống</w:t>
      </w:r>
      <w:r w:rsidR="001E1318">
        <w:rPr>
          <w:bCs/>
          <w:szCs w:val="26"/>
          <w:lang w:val="vi-VN"/>
        </w:rPr>
        <w:tab/>
      </w:r>
      <w:r w:rsidR="005B603F">
        <w:rPr>
          <w:bCs/>
          <w:szCs w:val="26"/>
          <w:lang w:val="vi-VN"/>
        </w:rPr>
        <w:t>26</w:t>
      </w:r>
    </w:p>
    <w:p w14:paraId="7750D80D" w14:textId="3D24EAC0" w:rsidR="007E3F6C" w:rsidRPr="000278F8" w:rsidRDefault="007E3F6C" w:rsidP="001E1318">
      <w:pPr>
        <w:tabs>
          <w:tab w:val="left" w:leader="dot" w:pos="8640"/>
        </w:tabs>
        <w:spacing w:line="360" w:lineRule="auto"/>
        <w:jc w:val="both"/>
        <w:rPr>
          <w:lang w:val="vi-VN"/>
        </w:rPr>
      </w:pPr>
      <w:r w:rsidRPr="16B65DB5">
        <w:rPr>
          <w:lang w:val="vi-VN"/>
        </w:rPr>
        <w:t>Hình</w:t>
      </w:r>
      <w:r w:rsidR="005B603F">
        <w:rPr>
          <w:lang w:val="vi-VN"/>
        </w:rPr>
        <w:t xml:space="preserve"> 3.1.8: Trang quản lý khách hàng</w:t>
      </w:r>
      <w:r w:rsidR="001E1318">
        <w:rPr>
          <w:bCs/>
          <w:szCs w:val="26"/>
          <w:lang w:val="vi-VN"/>
        </w:rPr>
        <w:tab/>
      </w:r>
      <w:r w:rsidR="005B603F">
        <w:rPr>
          <w:bCs/>
          <w:szCs w:val="26"/>
          <w:lang w:val="vi-VN"/>
        </w:rPr>
        <w:t>26</w:t>
      </w:r>
    </w:p>
    <w:p w14:paraId="737D678D" w14:textId="17E76472" w:rsidR="007E3F6C" w:rsidRPr="000278F8" w:rsidRDefault="007E3F6C" w:rsidP="001E1318">
      <w:pPr>
        <w:tabs>
          <w:tab w:val="left" w:leader="dot" w:pos="8640"/>
        </w:tabs>
        <w:spacing w:line="360" w:lineRule="auto"/>
        <w:jc w:val="both"/>
        <w:rPr>
          <w:lang w:val="vi-VN"/>
        </w:rPr>
      </w:pPr>
      <w:r w:rsidRPr="16B65DB5">
        <w:rPr>
          <w:lang w:val="vi-VN"/>
        </w:rPr>
        <w:t>Hình</w:t>
      </w:r>
      <w:r w:rsidR="005B603F">
        <w:rPr>
          <w:lang w:val="vi-VN"/>
        </w:rPr>
        <w:t xml:space="preserve"> 3.1.9: Trang quản lý sản phẩm</w:t>
      </w:r>
      <w:r w:rsidR="001E1318">
        <w:rPr>
          <w:bCs/>
          <w:szCs w:val="26"/>
          <w:lang w:val="vi-VN"/>
        </w:rPr>
        <w:tab/>
      </w:r>
      <w:r w:rsidR="005B603F">
        <w:rPr>
          <w:bCs/>
          <w:szCs w:val="26"/>
          <w:lang w:val="vi-VN"/>
        </w:rPr>
        <w:t>27</w:t>
      </w:r>
    </w:p>
    <w:p w14:paraId="2CFA7DBE" w14:textId="19DBB9DC" w:rsidR="007E3F6C" w:rsidRPr="000278F8" w:rsidRDefault="007E3F6C" w:rsidP="001E1318">
      <w:pPr>
        <w:tabs>
          <w:tab w:val="left" w:leader="dot" w:pos="8640"/>
        </w:tabs>
        <w:spacing w:line="360" w:lineRule="auto"/>
        <w:jc w:val="both"/>
        <w:rPr>
          <w:lang w:val="vi-VN"/>
        </w:rPr>
      </w:pPr>
      <w:r w:rsidRPr="16B65DB5">
        <w:rPr>
          <w:lang w:val="vi-VN"/>
        </w:rPr>
        <w:t>Hình</w:t>
      </w:r>
      <w:r w:rsidR="005B603F">
        <w:rPr>
          <w:lang w:val="vi-VN"/>
        </w:rPr>
        <w:t xml:space="preserve"> 3.1.10: Trang thống kê sản phẩm</w:t>
      </w:r>
      <w:r w:rsidR="001E1318">
        <w:rPr>
          <w:bCs/>
          <w:szCs w:val="26"/>
          <w:lang w:val="vi-VN"/>
        </w:rPr>
        <w:tab/>
      </w:r>
      <w:r w:rsidR="005B603F">
        <w:rPr>
          <w:bCs/>
          <w:szCs w:val="26"/>
          <w:lang w:val="vi-VN"/>
        </w:rPr>
        <w:t>27</w:t>
      </w:r>
    </w:p>
    <w:p w14:paraId="20B69CB2" w14:textId="0D1BDCEF" w:rsidR="007E3F6C" w:rsidRPr="000278F8" w:rsidRDefault="007E3F6C" w:rsidP="001E1318">
      <w:pPr>
        <w:tabs>
          <w:tab w:val="left" w:leader="dot" w:pos="8640"/>
        </w:tabs>
        <w:spacing w:line="360" w:lineRule="auto"/>
        <w:jc w:val="both"/>
        <w:rPr>
          <w:bCs/>
          <w:szCs w:val="26"/>
          <w:lang w:val="vi-VN"/>
        </w:rPr>
      </w:pPr>
      <w:r w:rsidRPr="000278F8">
        <w:rPr>
          <w:bCs/>
          <w:szCs w:val="26"/>
          <w:lang w:val="vi-VN"/>
        </w:rPr>
        <w:t>Hình</w:t>
      </w:r>
      <w:r w:rsidR="00F873F9">
        <w:rPr>
          <w:bCs/>
          <w:szCs w:val="26"/>
          <w:lang w:val="vi-VN"/>
        </w:rPr>
        <w:t xml:space="preserve"> 3.2.1: Cung cấp những sản phẩm mới</w:t>
      </w:r>
      <w:r w:rsidR="001E1318">
        <w:rPr>
          <w:bCs/>
          <w:szCs w:val="26"/>
          <w:lang w:val="vi-VN"/>
        </w:rPr>
        <w:tab/>
      </w:r>
      <w:r w:rsidR="00F873F9">
        <w:rPr>
          <w:bCs/>
          <w:szCs w:val="26"/>
          <w:lang w:val="vi-VN"/>
        </w:rPr>
        <w:t>29</w:t>
      </w:r>
    </w:p>
    <w:p w14:paraId="18A614C2" w14:textId="5A874016" w:rsidR="007E3F6C" w:rsidRPr="000278F8" w:rsidRDefault="007E3F6C" w:rsidP="001E1318">
      <w:pPr>
        <w:tabs>
          <w:tab w:val="left" w:leader="dot" w:pos="8640"/>
        </w:tabs>
        <w:spacing w:line="360" w:lineRule="auto"/>
        <w:rPr>
          <w:rFonts w:cs="Times New Roman"/>
          <w:bCs/>
          <w:szCs w:val="26"/>
          <w:lang w:val="vi-VN"/>
        </w:rPr>
      </w:pPr>
      <w:r w:rsidRPr="000278F8">
        <w:rPr>
          <w:rFonts w:cs="Times New Roman"/>
          <w:bCs/>
          <w:szCs w:val="26"/>
          <w:lang w:val="vi-VN"/>
        </w:rPr>
        <w:t>Hình</w:t>
      </w:r>
      <w:r w:rsidR="00F873F9">
        <w:rPr>
          <w:rFonts w:cs="Times New Roman"/>
          <w:bCs/>
          <w:szCs w:val="26"/>
          <w:lang w:val="vi-VN"/>
        </w:rPr>
        <w:t xml:space="preserve"> 3.2.2: Chức năng liên hệ với shop</w:t>
      </w:r>
      <w:r w:rsidR="001E1318">
        <w:rPr>
          <w:rFonts w:cs="Times New Roman"/>
          <w:bCs/>
          <w:szCs w:val="26"/>
          <w:lang w:val="vi-VN"/>
        </w:rPr>
        <w:tab/>
      </w:r>
      <w:r w:rsidR="00F873F9">
        <w:rPr>
          <w:rFonts w:cs="Times New Roman"/>
          <w:bCs/>
          <w:szCs w:val="26"/>
          <w:lang w:val="vi-VN"/>
        </w:rPr>
        <w:t>30</w:t>
      </w:r>
    </w:p>
    <w:p w14:paraId="367723E1" w14:textId="3964A524" w:rsidR="007E3F6C" w:rsidRPr="000278F8" w:rsidRDefault="007E3F6C" w:rsidP="00B07063">
      <w:pPr>
        <w:tabs>
          <w:tab w:val="left" w:pos="720"/>
          <w:tab w:val="left" w:leader="dot" w:pos="8640"/>
        </w:tabs>
        <w:spacing w:line="360" w:lineRule="auto"/>
        <w:rPr>
          <w:rFonts w:cs="Times New Roman"/>
          <w:bCs/>
          <w:szCs w:val="26"/>
          <w:lang w:val="vi-VN"/>
        </w:rPr>
      </w:pPr>
      <w:r w:rsidRPr="00CC3FD5">
        <w:rPr>
          <w:rFonts w:cs="Times New Roman"/>
          <w:bCs/>
          <w:szCs w:val="26"/>
          <w:lang w:val="vi-VN"/>
        </w:rPr>
        <w:t>Hình</w:t>
      </w:r>
      <w:r w:rsidR="00F873F9">
        <w:rPr>
          <w:rFonts w:cs="Times New Roman"/>
          <w:bCs/>
          <w:szCs w:val="26"/>
          <w:lang w:val="vi-VN"/>
        </w:rPr>
        <w:t xml:space="preserve"> 3.2.3: Chức năng đăng kí, đăng nhập tài khoản khách hàng</w:t>
      </w:r>
      <w:r w:rsidR="00B07063">
        <w:rPr>
          <w:rFonts w:cs="Times New Roman"/>
          <w:bCs/>
          <w:szCs w:val="26"/>
          <w:lang w:val="vi-VN"/>
        </w:rPr>
        <w:tab/>
      </w:r>
      <w:r w:rsidR="00F873F9">
        <w:rPr>
          <w:rFonts w:cs="Times New Roman"/>
          <w:bCs/>
          <w:szCs w:val="26"/>
          <w:lang w:val="vi-VN"/>
        </w:rPr>
        <w:t>31</w:t>
      </w:r>
    </w:p>
    <w:p w14:paraId="13A83A92" w14:textId="52E3D95D" w:rsidR="007E3F6C" w:rsidRPr="000278F8" w:rsidRDefault="007E3F6C" w:rsidP="00914A6A">
      <w:pPr>
        <w:tabs>
          <w:tab w:val="left" w:leader="dot" w:pos="8640"/>
        </w:tabs>
        <w:spacing w:line="360" w:lineRule="auto"/>
        <w:ind w:left="8640" w:hanging="8640"/>
        <w:rPr>
          <w:rFonts w:cs="Times New Roman"/>
          <w:lang w:val="vi-VN"/>
        </w:rPr>
      </w:pPr>
      <w:r w:rsidRPr="54B677A0">
        <w:rPr>
          <w:rFonts w:cs="Times New Roman"/>
          <w:lang w:val="vi-VN"/>
        </w:rPr>
        <w:t>Hình</w:t>
      </w:r>
      <w:r w:rsidR="00F873F9" w:rsidRPr="54B677A0">
        <w:rPr>
          <w:rFonts w:cs="Times New Roman"/>
          <w:lang w:val="vi-VN"/>
        </w:rPr>
        <w:t xml:space="preserve"> 3.2.4: Chức năng tìm kiếm sản phẩm</w:t>
      </w:r>
      <w:r w:rsidR="0AF753DF">
        <w:tab/>
      </w:r>
      <w:r w:rsidR="00571AF3" w:rsidRPr="54B677A0">
        <w:rPr>
          <w:rFonts w:cs="Times New Roman"/>
          <w:lang w:val="vi-VN"/>
        </w:rPr>
        <w:t>32</w:t>
      </w:r>
      <w:r w:rsidR="0041432B">
        <w:tab/>
      </w:r>
    </w:p>
    <w:p w14:paraId="37DB9F9F" w14:textId="180A1ED3" w:rsidR="007E3F6C" w:rsidRDefault="007E3F6C" w:rsidP="6E7BD275">
      <w:pPr>
        <w:shd w:val="clear" w:color="auto" w:fill="FFFFFF" w:themeFill="background1"/>
        <w:tabs>
          <w:tab w:val="left" w:leader="dot" w:pos="8640"/>
        </w:tabs>
        <w:spacing w:before="120" w:after="0" w:line="360" w:lineRule="auto"/>
        <w:rPr>
          <w:lang w:val="vi-VN"/>
        </w:rPr>
      </w:pPr>
      <w:r w:rsidRPr="000278F8">
        <w:rPr>
          <w:rFonts w:eastAsia="Times New Roman" w:cs="Times New Roman"/>
          <w:color w:val="333333"/>
          <w:lang w:val="vi-VN"/>
        </w:rPr>
        <w:t>Hình</w:t>
      </w:r>
      <w:r w:rsidR="0041432B">
        <w:rPr>
          <w:rFonts w:eastAsia="Times New Roman" w:cs="Times New Roman"/>
          <w:color w:val="333333"/>
          <w:lang w:val="vi-VN"/>
        </w:rPr>
        <w:t xml:space="preserve"> 3.2.5: Chức năng giỏ hàng</w:t>
      </w:r>
      <w:r w:rsidR="00B07063" w:rsidRPr="00BA4995">
        <w:rPr>
          <w:lang w:val="vi-VN"/>
        </w:rPr>
        <w:tab/>
      </w:r>
      <w:r w:rsidR="0041432B">
        <w:rPr>
          <w:lang w:val="vi-VN"/>
        </w:rPr>
        <w:t>35</w:t>
      </w:r>
    </w:p>
    <w:p w14:paraId="49F32A33" w14:textId="3B928530" w:rsidR="0041432B" w:rsidRPr="000278F8" w:rsidRDefault="0041432B" w:rsidP="6E7BD275">
      <w:pPr>
        <w:shd w:val="clear" w:color="auto" w:fill="FFFFFF" w:themeFill="background1"/>
        <w:tabs>
          <w:tab w:val="left" w:leader="dot" w:pos="8640"/>
        </w:tabs>
        <w:spacing w:before="120" w:after="0" w:line="360" w:lineRule="auto"/>
        <w:rPr>
          <w:rFonts w:eastAsia="Times New Roman" w:cs="Times New Roman"/>
          <w:color w:val="333333"/>
          <w:lang w:val="vi-VN"/>
        </w:rPr>
      </w:pPr>
      <w:r>
        <w:rPr>
          <w:lang w:val="vi-VN"/>
        </w:rPr>
        <w:t xml:space="preserve">Hình 3.2.6: Chức năng thanh toán </w:t>
      </w:r>
      <w:r>
        <w:rPr>
          <w:lang w:val="vi-VN"/>
        </w:rPr>
        <w:tab/>
      </w:r>
      <w:r w:rsidR="008459CB">
        <w:rPr>
          <w:lang w:val="vi-VN"/>
        </w:rPr>
        <w:t>36</w:t>
      </w:r>
    </w:p>
    <w:p w14:paraId="5926B430" w14:textId="77777777" w:rsidR="00142830" w:rsidRPr="00BA4995" w:rsidRDefault="00142830" w:rsidP="00F64A9B">
      <w:pPr>
        <w:spacing w:before="120" w:after="0" w:line="360" w:lineRule="auto"/>
        <w:rPr>
          <w:rFonts w:cs="Times New Roman"/>
          <w:szCs w:val="26"/>
          <w:lang w:val="vi-VN"/>
        </w:rPr>
      </w:pPr>
    </w:p>
    <w:p w14:paraId="783D0780" w14:textId="126B1471" w:rsidR="006075E0" w:rsidRPr="00BA4995" w:rsidRDefault="00142830">
      <w:pPr>
        <w:pStyle w:val="TOCHeading"/>
        <w:rPr>
          <w:rFonts w:cs="Times New Roman"/>
          <w:szCs w:val="26"/>
          <w:lang w:val="vi-VN"/>
        </w:rPr>
      </w:pPr>
      <w:r w:rsidRPr="00BA4995">
        <w:rPr>
          <w:rFonts w:cs="Times New Roman"/>
          <w:szCs w:val="26"/>
          <w:lang w:val="vi-VN"/>
        </w:rPr>
        <w:br w:type="page"/>
      </w:r>
    </w:p>
    <w:sdt>
      <w:sdtPr>
        <w:rPr>
          <w:rFonts w:ascii="Times New Roman" w:eastAsiaTheme="minorEastAsia" w:hAnsi="Times New Roman" w:cs="Times New Roman"/>
          <w:b/>
          <w:bCs/>
          <w:color w:val="auto"/>
          <w:sz w:val="26"/>
          <w:szCs w:val="26"/>
          <w:lang w:val="vi-VN"/>
        </w:rPr>
        <w:id w:val="-724908699"/>
        <w:docPartObj>
          <w:docPartGallery w:val="Table of Contents"/>
          <w:docPartUnique/>
        </w:docPartObj>
      </w:sdtPr>
      <w:sdtEndPr>
        <w:rPr>
          <w:sz w:val="36"/>
          <w:szCs w:val="36"/>
        </w:rPr>
      </w:sdtEndPr>
      <w:sdtContent>
        <w:p w14:paraId="4A635DE6" w14:textId="310365D2" w:rsidR="002F25AB" w:rsidRPr="00DB53DF" w:rsidRDefault="002F25AB" w:rsidP="00DB53DF">
          <w:pPr>
            <w:pStyle w:val="TOCHeading"/>
            <w:tabs>
              <w:tab w:val="left" w:pos="810"/>
            </w:tabs>
            <w:jc w:val="center"/>
            <w:rPr>
              <w:rFonts w:ascii="Times New Roman" w:hAnsi="Times New Roman" w:cs="Times New Roman"/>
              <w:b/>
              <w:bCs/>
              <w:color w:val="FF0000"/>
              <w:sz w:val="40"/>
              <w:szCs w:val="40"/>
            </w:rPr>
          </w:pPr>
          <w:r w:rsidRPr="00DB53DF">
            <w:rPr>
              <w:rFonts w:ascii="Times New Roman" w:hAnsi="Times New Roman" w:cs="Times New Roman"/>
              <w:b/>
              <w:bCs/>
              <w:color w:val="FF0000"/>
              <w:sz w:val="40"/>
              <w:szCs w:val="40"/>
              <w:lang w:val="vi-VN"/>
            </w:rPr>
            <w:t>Mục lục</w:t>
          </w:r>
        </w:p>
        <w:p w14:paraId="3FDB0BF8" w14:textId="29DC69A7" w:rsidR="007F05D5" w:rsidRPr="00CE6935" w:rsidRDefault="00CE6935" w:rsidP="007F0E96">
          <w:pPr>
            <w:pStyle w:val="paragraph"/>
            <w:numPr>
              <w:ilvl w:val="0"/>
              <w:numId w:val="21"/>
            </w:numPr>
            <w:tabs>
              <w:tab w:val="left" w:leader="dot" w:pos="8730"/>
            </w:tabs>
            <w:spacing w:before="0" w:beforeAutospacing="0" w:after="0" w:afterAutospacing="0" w:line="360" w:lineRule="auto"/>
            <w:ind w:right="-274"/>
            <w:textAlignment w:val="baseline"/>
            <w:rPr>
              <w:rStyle w:val="tabchar"/>
              <w:b/>
              <w:bCs/>
              <w:sz w:val="32"/>
              <w:szCs w:val="32"/>
              <w:lang w:val="vi-VN"/>
            </w:rPr>
          </w:pPr>
          <w:r>
            <w:rPr>
              <w:rStyle w:val="tabchar"/>
              <w:b/>
              <w:bCs/>
              <w:sz w:val="32"/>
              <w:szCs w:val="32"/>
              <w:lang w:val="vi-VN"/>
            </w:rPr>
            <w:t>Phần đầu</w:t>
          </w:r>
        </w:p>
        <w:p w14:paraId="731A2A31" w14:textId="6C8925C6" w:rsidR="008469AA" w:rsidRPr="008469AA" w:rsidRDefault="008469AA" w:rsidP="00CE6935">
          <w:pPr>
            <w:pStyle w:val="paragraph"/>
            <w:tabs>
              <w:tab w:val="left" w:leader="dot" w:pos="8730"/>
            </w:tabs>
            <w:spacing w:before="0" w:beforeAutospacing="0" w:after="0" w:afterAutospacing="0" w:line="360" w:lineRule="auto"/>
            <w:ind w:left="360" w:right="-274"/>
            <w:textAlignment w:val="baseline"/>
            <w:rPr>
              <w:rStyle w:val="tabchar"/>
              <w:b/>
              <w:bCs/>
              <w:sz w:val="32"/>
              <w:szCs w:val="32"/>
              <w:lang w:val="vi-VN"/>
            </w:rPr>
          </w:pPr>
          <w:r>
            <w:rPr>
              <w:rStyle w:val="tabchar"/>
              <w:b/>
              <w:bCs/>
              <w:sz w:val="32"/>
              <w:szCs w:val="32"/>
            </w:rPr>
            <w:t>Lời</w:t>
          </w:r>
          <w:r>
            <w:rPr>
              <w:rStyle w:val="tabchar"/>
              <w:b/>
              <w:bCs/>
              <w:sz w:val="32"/>
              <w:szCs w:val="32"/>
              <w:lang w:val="vi-VN"/>
            </w:rPr>
            <w:t xml:space="preserve"> cảm ơn</w:t>
          </w:r>
          <w:r w:rsidR="00FF6373">
            <w:rPr>
              <w:rStyle w:val="tabchar"/>
              <w:b/>
              <w:bCs/>
              <w:sz w:val="32"/>
              <w:szCs w:val="32"/>
              <w:lang w:val="vi-VN"/>
            </w:rPr>
            <w:tab/>
          </w:r>
        </w:p>
        <w:p w14:paraId="51140ACD" w14:textId="647B108B" w:rsidR="004F23F4" w:rsidRPr="008469AA" w:rsidRDefault="004F23F4" w:rsidP="00CE6935">
          <w:pPr>
            <w:pStyle w:val="paragraph"/>
            <w:tabs>
              <w:tab w:val="left" w:leader="dot" w:pos="8730"/>
            </w:tabs>
            <w:spacing w:before="0" w:beforeAutospacing="0" w:after="0" w:afterAutospacing="0" w:line="360" w:lineRule="auto"/>
            <w:ind w:left="360"/>
            <w:textAlignment w:val="baseline"/>
            <w:rPr>
              <w:rStyle w:val="tabchar"/>
              <w:b/>
              <w:bCs/>
              <w:sz w:val="32"/>
              <w:szCs w:val="32"/>
              <w:lang w:val="vi-VN"/>
            </w:rPr>
          </w:pPr>
          <w:r w:rsidRPr="008469AA">
            <w:rPr>
              <w:rStyle w:val="tabchar"/>
              <w:b/>
              <w:bCs/>
              <w:sz w:val="32"/>
              <w:szCs w:val="32"/>
              <w:lang w:val="vi-VN"/>
            </w:rPr>
            <w:t xml:space="preserve">Đánh giá của giảng </w:t>
          </w:r>
          <w:r w:rsidR="00FF6373">
            <w:rPr>
              <w:rStyle w:val="tabchar"/>
              <w:b/>
              <w:bCs/>
              <w:sz w:val="32"/>
              <w:szCs w:val="32"/>
              <w:lang w:val="vi-VN"/>
            </w:rPr>
            <w:t>viên</w:t>
          </w:r>
          <w:r w:rsidR="00FF6373">
            <w:rPr>
              <w:rStyle w:val="tabchar"/>
              <w:b/>
              <w:bCs/>
              <w:sz w:val="32"/>
              <w:szCs w:val="32"/>
              <w:lang w:val="vi-VN"/>
            </w:rPr>
            <w:tab/>
          </w:r>
          <w:r w:rsidR="00FF6373">
            <w:rPr>
              <w:rStyle w:val="tabchar"/>
              <w:b/>
              <w:bCs/>
              <w:sz w:val="32"/>
              <w:szCs w:val="32"/>
              <w:lang w:val="vi-VN"/>
            </w:rPr>
            <w:tab/>
          </w:r>
        </w:p>
        <w:p w14:paraId="67F26215" w14:textId="603688D3" w:rsidR="004F23F4" w:rsidRPr="008469AA" w:rsidRDefault="004F23F4" w:rsidP="00CE6935">
          <w:pPr>
            <w:pStyle w:val="paragraph"/>
            <w:tabs>
              <w:tab w:val="left" w:leader="dot" w:pos="8730"/>
            </w:tabs>
            <w:spacing w:before="0" w:beforeAutospacing="0" w:after="0" w:afterAutospacing="0" w:line="360" w:lineRule="auto"/>
            <w:ind w:left="360"/>
            <w:textAlignment w:val="baseline"/>
            <w:rPr>
              <w:rStyle w:val="tabchar"/>
              <w:b/>
              <w:bCs/>
              <w:sz w:val="32"/>
              <w:szCs w:val="32"/>
              <w:lang w:val="vi-VN"/>
            </w:rPr>
          </w:pPr>
          <w:r w:rsidRPr="008469AA">
            <w:rPr>
              <w:rStyle w:val="tabchar"/>
              <w:b/>
              <w:bCs/>
              <w:sz w:val="32"/>
              <w:szCs w:val="32"/>
              <w:lang w:val="vi-VN"/>
            </w:rPr>
            <w:t>Danh mục viết tắt</w:t>
          </w:r>
          <w:r w:rsidR="00FF6373">
            <w:rPr>
              <w:rStyle w:val="tabchar"/>
              <w:b/>
              <w:bCs/>
              <w:sz w:val="32"/>
              <w:szCs w:val="32"/>
              <w:lang w:val="vi-VN"/>
            </w:rPr>
            <w:tab/>
          </w:r>
        </w:p>
        <w:p w14:paraId="37A40EC5" w14:textId="272BE8CF" w:rsidR="004F23F4" w:rsidRPr="008469AA" w:rsidRDefault="004F23F4" w:rsidP="00CE6935">
          <w:pPr>
            <w:pStyle w:val="paragraph"/>
            <w:tabs>
              <w:tab w:val="left" w:leader="dot" w:pos="8730"/>
            </w:tabs>
            <w:spacing w:before="0" w:beforeAutospacing="0" w:after="0" w:afterAutospacing="0" w:line="360" w:lineRule="auto"/>
            <w:ind w:left="360"/>
            <w:textAlignment w:val="baseline"/>
            <w:rPr>
              <w:rStyle w:val="tabchar"/>
              <w:b/>
              <w:bCs/>
              <w:sz w:val="32"/>
              <w:szCs w:val="32"/>
              <w:lang w:val="vi-VN"/>
            </w:rPr>
          </w:pPr>
          <w:r w:rsidRPr="008469AA">
            <w:rPr>
              <w:rStyle w:val="tabchar"/>
              <w:b/>
              <w:bCs/>
              <w:sz w:val="32"/>
              <w:szCs w:val="32"/>
              <w:lang w:val="vi-VN"/>
            </w:rPr>
            <w:t>Danh mục thuật ngữ Anh-Việt</w:t>
          </w:r>
          <w:r w:rsidR="007B631E">
            <w:rPr>
              <w:rStyle w:val="tabchar"/>
              <w:b/>
              <w:bCs/>
              <w:sz w:val="32"/>
              <w:szCs w:val="32"/>
              <w:lang w:val="vi-VN"/>
            </w:rPr>
            <w:tab/>
          </w:r>
        </w:p>
        <w:p w14:paraId="52B09CCC" w14:textId="5A8F2517" w:rsidR="004F23F4" w:rsidRPr="008469AA" w:rsidRDefault="004F23F4" w:rsidP="00CE6935">
          <w:pPr>
            <w:pStyle w:val="paragraph"/>
            <w:tabs>
              <w:tab w:val="left" w:leader="dot" w:pos="8730"/>
            </w:tabs>
            <w:spacing w:before="0" w:beforeAutospacing="0" w:after="0" w:afterAutospacing="0" w:line="360" w:lineRule="auto"/>
            <w:ind w:left="360"/>
            <w:textAlignment w:val="baseline"/>
            <w:rPr>
              <w:rStyle w:val="tabchar"/>
              <w:b/>
              <w:bCs/>
              <w:sz w:val="32"/>
              <w:szCs w:val="32"/>
              <w:lang w:val="vi-VN"/>
            </w:rPr>
          </w:pPr>
          <w:r w:rsidRPr="008469AA">
            <w:rPr>
              <w:rStyle w:val="tabchar"/>
              <w:b/>
              <w:bCs/>
              <w:sz w:val="32"/>
              <w:szCs w:val="32"/>
              <w:lang w:val="vi-VN"/>
            </w:rPr>
            <w:t>Danh mục bảng biểu</w:t>
          </w:r>
          <w:r w:rsidR="007B631E">
            <w:rPr>
              <w:rStyle w:val="tabchar"/>
              <w:b/>
              <w:bCs/>
              <w:sz w:val="32"/>
              <w:szCs w:val="32"/>
              <w:lang w:val="vi-VN"/>
            </w:rPr>
            <w:tab/>
          </w:r>
          <w:r w:rsidRPr="008469AA">
            <w:rPr>
              <w:rStyle w:val="tabchar"/>
              <w:b/>
              <w:bCs/>
              <w:sz w:val="32"/>
              <w:szCs w:val="32"/>
              <w:lang w:val="vi-VN"/>
            </w:rPr>
            <w:t xml:space="preserve"> </w:t>
          </w:r>
        </w:p>
        <w:p w14:paraId="43CAF79E" w14:textId="408EBFAB" w:rsidR="004F23F4" w:rsidRDefault="004F23F4" w:rsidP="00CE6935">
          <w:pPr>
            <w:pStyle w:val="paragraph"/>
            <w:tabs>
              <w:tab w:val="left" w:leader="dot" w:pos="8730"/>
            </w:tabs>
            <w:spacing w:before="0" w:beforeAutospacing="0" w:after="0" w:afterAutospacing="0" w:line="360" w:lineRule="auto"/>
            <w:ind w:left="360"/>
            <w:textAlignment w:val="baseline"/>
            <w:rPr>
              <w:rStyle w:val="tabchar"/>
              <w:b/>
              <w:bCs/>
              <w:sz w:val="32"/>
              <w:szCs w:val="32"/>
              <w:lang w:val="vi-VN"/>
            </w:rPr>
          </w:pPr>
          <w:r w:rsidRPr="008469AA">
            <w:rPr>
              <w:rStyle w:val="tabchar"/>
              <w:b/>
              <w:bCs/>
              <w:sz w:val="32"/>
              <w:szCs w:val="32"/>
              <w:lang w:val="vi-VN"/>
            </w:rPr>
            <w:t>Danh mục hình ảnh</w:t>
          </w:r>
          <w:r w:rsidR="00FF6373">
            <w:rPr>
              <w:rStyle w:val="tabchar"/>
              <w:b/>
              <w:bCs/>
              <w:sz w:val="32"/>
              <w:szCs w:val="32"/>
              <w:lang w:val="vi-VN"/>
            </w:rPr>
            <w:tab/>
          </w:r>
        </w:p>
        <w:p w14:paraId="6553FDEA" w14:textId="1EEF2852" w:rsidR="00CE6935" w:rsidRPr="008469AA" w:rsidRDefault="00494322" w:rsidP="007F0E96">
          <w:pPr>
            <w:pStyle w:val="paragraph"/>
            <w:numPr>
              <w:ilvl w:val="0"/>
              <w:numId w:val="21"/>
            </w:numPr>
            <w:tabs>
              <w:tab w:val="left" w:leader="dot" w:pos="8730"/>
            </w:tabs>
            <w:spacing w:before="0" w:beforeAutospacing="0" w:after="0" w:afterAutospacing="0" w:line="360" w:lineRule="auto"/>
            <w:textAlignment w:val="baseline"/>
            <w:rPr>
              <w:rStyle w:val="tabchar"/>
              <w:b/>
              <w:bCs/>
              <w:sz w:val="32"/>
              <w:szCs w:val="32"/>
              <w:lang w:val="vi-VN"/>
            </w:rPr>
          </w:pPr>
          <w:r>
            <w:rPr>
              <w:rStyle w:val="tabchar"/>
              <w:b/>
              <w:bCs/>
              <w:sz w:val="32"/>
              <w:szCs w:val="32"/>
              <w:lang w:val="vi-VN"/>
            </w:rPr>
            <w:t xml:space="preserve"> Nội dung</w:t>
          </w:r>
        </w:p>
        <w:p w14:paraId="3B1A02BE" w14:textId="156961BB" w:rsidR="004F23F4" w:rsidRDefault="004F23F4" w:rsidP="00494322">
          <w:pPr>
            <w:pStyle w:val="paragraph"/>
            <w:tabs>
              <w:tab w:val="left" w:leader="dot" w:pos="8730"/>
            </w:tabs>
            <w:spacing w:before="0" w:beforeAutospacing="0" w:after="0" w:afterAutospacing="0" w:line="360" w:lineRule="auto"/>
            <w:ind w:left="360"/>
            <w:textAlignment w:val="baseline"/>
            <w:rPr>
              <w:rStyle w:val="tabchar"/>
              <w:b/>
              <w:bCs/>
              <w:sz w:val="32"/>
              <w:szCs w:val="32"/>
              <w:lang w:val="vi-VN"/>
            </w:rPr>
          </w:pPr>
          <w:r w:rsidRPr="008469AA">
            <w:rPr>
              <w:rStyle w:val="tabchar"/>
              <w:b/>
              <w:bCs/>
              <w:sz w:val="32"/>
              <w:szCs w:val="32"/>
              <w:lang w:val="vi-VN"/>
            </w:rPr>
            <w:t xml:space="preserve">Chương 1 : Giới thiệu tổng </w:t>
          </w:r>
          <w:r w:rsidR="00FF6373">
            <w:rPr>
              <w:rStyle w:val="tabchar"/>
              <w:b/>
              <w:bCs/>
              <w:sz w:val="32"/>
              <w:szCs w:val="32"/>
              <w:lang w:val="vi-VN"/>
            </w:rPr>
            <w:t>quan</w:t>
          </w:r>
          <w:r w:rsidR="00FF6373">
            <w:rPr>
              <w:rStyle w:val="tabchar"/>
              <w:b/>
              <w:bCs/>
              <w:sz w:val="32"/>
              <w:szCs w:val="32"/>
              <w:lang w:val="vi-VN"/>
            </w:rPr>
            <w:tab/>
          </w:r>
          <w:r w:rsidR="00DB53DF">
            <w:rPr>
              <w:rStyle w:val="tabchar"/>
              <w:b/>
              <w:bCs/>
              <w:sz w:val="32"/>
              <w:szCs w:val="32"/>
              <w:lang w:val="vi-VN"/>
            </w:rPr>
            <w:t>9</w:t>
          </w:r>
        </w:p>
        <w:p w14:paraId="7478BC1A" w14:textId="11DFCBC9" w:rsidR="00DB53DF" w:rsidRDefault="00DB53DF" w:rsidP="00494322">
          <w:pPr>
            <w:pStyle w:val="paragraph"/>
            <w:tabs>
              <w:tab w:val="left" w:leader="dot" w:pos="8730"/>
            </w:tabs>
            <w:spacing w:before="0" w:beforeAutospacing="0" w:after="0" w:afterAutospacing="0" w:line="360" w:lineRule="auto"/>
            <w:ind w:left="360"/>
            <w:textAlignment w:val="baseline"/>
            <w:rPr>
              <w:rStyle w:val="tabchar"/>
              <w:b/>
              <w:bCs/>
              <w:sz w:val="32"/>
              <w:szCs w:val="32"/>
              <w:lang w:val="vi-VN"/>
            </w:rPr>
          </w:pPr>
          <w:r>
            <w:rPr>
              <w:rStyle w:val="tabchar"/>
              <w:b/>
              <w:bCs/>
              <w:sz w:val="32"/>
              <w:szCs w:val="32"/>
              <w:lang w:val="vi-VN"/>
            </w:rPr>
            <w:t xml:space="preserve"> 1.1 Tên đề tài</w:t>
          </w:r>
          <w:r>
            <w:rPr>
              <w:rStyle w:val="tabchar"/>
              <w:b/>
              <w:bCs/>
              <w:sz w:val="32"/>
              <w:szCs w:val="32"/>
              <w:lang w:val="vi-VN"/>
            </w:rPr>
            <w:tab/>
            <w:t>9</w:t>
          </w:r>
        </w:p>
        <w:p w14:paraId="4EDC3CC6" w14:textId="33703873" w:rsidR="00DB53DF" w:rsidRDefault="00DB53DF" w:rsidP="00494322">
          <w:pPr>
            <w:pStyle w:val="paragraph"/>
            <w:tabs>
              <w:tab w:val="left" w:leader="dot" w:pos="8730"/>
            </w:tabs>
            <w:spacing w:before="0" w:beforeAutospacing="0" w:after="0" w:afterAutospacing="0" w:line="360" w:lineRule="auto"/>
            <w:ind w:left="360"/>
            <w:textAlignment w:val="baseline"/>
            <w:rPr>
              <w:rStyle w:val="tabchar"/>
              <w:b/>
              <w:bCs/>
              <w:sz w:val="32"/>
              <w:szCs w:val="32"/>
              <w:lang w:val="vi-VN"/>
            </w:rPr>
          </w:pPr>
          <w:r>
            <w:rPr>
              <w:rStyle w:val="tabchar"/>
              <w:b/>
              <w:bCs/>
              <w:sz w:val="32"/>
              <w:szCs w:val="32"/>
              <w:lang w:val="vi-VN"/>
            </w:rPr>
            <w:t xml:space="preserve"> 1.2 Giới thiệu đề tài</w:t>
          </w:r>
          <w:r>
            <w:rPr>
              <w:rStyle w:val="tabchar"/>
              <w:b/>
              <w:bCs/>
              <w:sz w:val="32"/>
              <w:szCs w:val="32"/>
              <w:lang w:val="vi-VN"/>
            </w:rPr>
            <w:tab/>
          </w:r>
          <w:r w:rsidR="00093590">
            <w:rPr>
              <w:rStyle w:val="tabchar"/>
              <w:b/>
              <w:bCs/>
              <w:sz w:val="32"/>
              <w:szCs w:val="32"/>
              <w:lang w:val="vi-VN"/>
            </w:rPr>
            <w:t>9</w:t>
          </w:r>
        </w:p>
        <w:p w14:paraId="40695AEE" w14:textId="6A62F723" w:rsidR="00DB53DF" w:rsidRDefault="00DB53DF" w:rsidP="00494322">
          <w:pPr>
            <w:pStyle w:val="paragraph"/>
            <w:tabs>
              <w:tab w:val="left" w:leader="dot" w:pos="8730"/>
            </w:tabs>
            <w:spacing w:before="0" w:beforeAutospacing="0" w:after="0" w:afterAutospacing="0" w:line="360" w:lineRule="auto"/>
            <w:ind w:left="360"/>
            <w:textAlignment w:val="baseline"/>
            <w:rPr>
              <w:rStyle w:val="tabchar"/>
              <w:b/>
              <w:bCs/>
              <w:sz w:val="32"/>
              <w:szCs w:val="32"/>
              <w:lang w:val="vi-VN"/>
            </w:rPr>
          </w:pPr>
          <w:r>
            <w:rPr>
              <w:rStyle w:val="tabchar"/>
              <w:b/>
              <w:bCs/>
              <w:sz w:val="32"/>
              <w:szCs w:val="32"/>
              <w:lang w:val="vi-VN"/>
            </w:rPr>
            <w:t xml:space="preserve"> 1.3 Lí do chọn đề tài</w:t>
          </w:r>
          <w:r>
            <w:rPr>
              <w:rStyle w:val="tabchar"/>
              <w:b/>
              <w:bCs/>
              <w:sz w:val="32"/>
              <w:szCs w:val="32"/>
              <w:lang w:val="vi-VN"/>
            </w:rPr>
            <w:tab/>
          </w:r>
          <w:r w:rsidR="00BF56F9">
            <w:rPr>
              <w:rStyle w:val="tabchar"/>
              <w:b/>
              <w:bCs/>
              <w:sz w:val="32"/>
              <w:szCs w:val="32"/>
              <w:lang w:val="vi-VN"/>
            </w:rPr>
            <w:t>9</w:t>
          </w:r>
        </w:p>
        <w:p w14:paraId="4FAF5EAB" w14:textId="7FDBF053" w:rsidR="00DB53DF" w:rsidRDefault="00DB53DF" w:rsidP="00494322">
          <w:pPr>
            <w:pStyle w:val="paragraph"/>
            <w:tabs>
              <w:tab w:val="left" w:leader="dot" w:pos="8730"/>
            </w:tabs>
            <w:spacing w:before="0" w:beforeAutospacing="0" w:after="0" w:afterAutospacing="0" w:line="360" w:lineRule="auto"/>
            <w:ind w:left="360"/>
            <w:textAlignment w:val="baseline"/>
            <w:rPr>
              <w:rStyle w:val="tabchar"/>
              <w:b/>
              <w:bCs/>
              <w:sz w:val="32"/>
              <w:szCs w:val="32"/>
              <w:lang w:val="vi-VN"/>
            </w:rPr>
          </w:pPr>
          <w:r>
            <w:rPr>
              <w:rStyle w:val="tabchar"/>
              <w:b/>
              <w:bCs/>
              <w:sz w:val="32"/>
              <w:szCs w:val="32"/>
              <w:lang w:val="vi-VN"/>
            </w:rPr>
            <w:t xml:space="preserve"> 1.4 Mục tiêu chọn đề tài</w:t>
          </w:r>
          <w:r>
            <w:rPr>
              <w:rStyle w:val="tabchar"/>
              <w:b/>
              <w:bCs/>
              <w:sz w:val="32"/>
              <w:szCs w:val="32"/>
              <w:lang w:val="vi-VN"/>
            </w:rPr>
            <w:tab/>
          </w:r>
          <w:r w:rsidR="00093590">
            <w:rPr>
              <w:rStyle w:val="tabchar"/>
              <w:b/>
              <w:bCs/>
              <w:sz w:val="32"/>
              <w:szCs w:val="32"/>
              <w:lang w:val="vi-VN"/>
            </w:rPr>
            <w:t>11</w:t>
          </w:r>
        </w:p>
        <w:p w14:paraId="4EAE17BD" w14:textId="5175C060" w:rsidR="00DB53DF" w:rsidRDefault="00DB53DF" w:rsidP="00494322">
          <w:pPr>
            <w:pStyle w:val="paragraph"/>
            <w:tabs>
              <w:tab w:val="left" w:leader="dot" w:pos="8730"/>
            </w:tabs>
            <w:spacing w:before="0" w:beforeAutospacing="0" w:after="0" w:afterAutospacing="0" w:line="360" w:lineRule="auto"/>
            <w:ind w:left="360"/>
            <w:textAlignment w:val="baseline"/>
            <w:rPr>
              <w:rStyle w:val="tabchar"/>
              <w:b/>
              <w:bCs/>
              <w:sz w:val="32"/>
              <w:szCs w:val="32"/>
              <w:lang w:val="vi-VN"/>
            </w:rPr>
          </w:pPr>
          <w:r>
            <w:rPr>
              <w:rStyle w:val="tabchar"/>
              <w:b/>
              <w:bCs/>
              <w:sz w:val="32"/>
              <w:szCs w:val="32"/>
              <w:lang w:val="vi-VN"/>
            </w:rPr>
            <w:t xml:space="preserve"> 1.5 Phạm vi sử dụng</w:t>
          </w:r>
          <w:r>
            <w:rPr>
              <w:rStyle w:val="tabchar"/>
              <w:b/>
              <w:bCs/>
              <w:sz w:val="32"/>
              <w:szCs w:val="32"/>
              <w:lang w:val="vi-VN"/>
            </w:rPr>
            <w:tab/>
          </w:r>
          <w:r w:rsidR="00BF56F9">
            <w:rPr>
              <w:rStyle w:val="tabchar"/>
              <w:b/>
              <w:bCs/>
              <w:sz w:val="32"/>
              <w:szCs w:val="32"/>
              <w:lang w:val="vi-VN"/>
            </w:rPr>
            <w:t>11</w:t>
          </w:r>
          <w:r>
            <w:rPr>
              <w:rStyle w:val="tabchar"/>
              <w:b/>
              <w:bCs/>
              <w:sz w:val="32"/>
              <w:szCs w:val="32"/>
              <w:lang w:val="vi-VN"/>
            </w:rPr>
            <w:t xml:space="preserve"> </w:t>
          </w:r>
        </w:p>
        <w:p w14:paraId="6674B554" w14:textId="188AFA01" w:rsidR="00DB53DF" w:rsidRDefault="00DB53DF" w:rsidP="00494322">
          <w:pPr>
            <w:pStyle w:val="paragraph"/>
            <w:tabs>
              <w:tab w:val="left" w:leader="dot" w:pos="8730"/>
            </w:tabs>
            <w:spacing w:before="0" w:beforeAutospacing="0" w:after="0" w:afterAutospacing="0" w:line="360" w:lineRule="auto"/>
            <w:ind w:left="360"/>
            <w:textAlignment w:val="baseline"/>
            <w:rPr>
              <w:rStyle w:val="tabchar"/>
              <w:b/>
              <w:bCs/>
              <w:sz w:val="32"/>
              <w:szCs w:val="32"/>
              <w:lang w:val="vi-VN"/>
            </w:rPr>
          </w:pPr>
          <w:r>
            <w:rPr>
              <w:rStyle w:val="tabchar"/>
              <w:b/>
              <w:bCs/>
              <w:sz w:val="32"/>
              <w:szCs w:val="32"/>
              <w:lang w:val="vi-VN"/>
            </w:rPr>
            <w:t xml:space="preserve"> 1.6 Phương pháp nghiên cứu và lựa chọn cộng nghệ</w:t>
          </w:r>
          <w:r>
            <w:rPr>
              <w:rStyle w:val="tabchar"/>
              <w:b/>
              <w:bCs/>
              <w:sz w:val="32"/>
              <w:szCs w:val="32"/>
              <w:lang w:val="vi-VN"/>
            </w:rPr>
            <w:tab/>
          </w:r>
          <w:r w:rsidR="006C48FE">
            <w:rPr>
              <w:rStyle w:val="tabchar"/>
              <w:b/>
              <w:bCs/>
              <w:sz w:val="32"/>
              <w:szCs w:val="32"/>
              <w:lang w:val="vi-VN"/>
            </w:rPr>
            <w:t>12</w:t>
          </w:r>
        </w:p>
        <w:p w14:paraId="43E8A7B2" w14:textId="5DD7E14E" w:rsidR="00DB53DF" w:rsidRDefault="00DB53DF" w:rsidP="00494322">
          <w:pPr>
            <w:pStyle w:val="paragraph"/>
            <w:tabs>
              <w:tab w:val="left" w:leader="dot" w:pos="8730"/>
            </w:tabs>
            <w:spacing w:before="0" w:beforeAutospacing="0" w:after="0" w:afterAutospacing="0" w:line="360" w:lineRule="auto"/>
            <w:ind w:left="360"/>
            <w:textAlignment w:val="baseline"/>
            <w:rPr>
              <w:rStyle w:val="tabchar"/>
              <w:b/>
              <w:bCs/>
              <w:sz w:val="32"/>
              <w:szCs w:val="32"/>
              <w:lang w:val="vi-VN"/>
            </w:rPr>
          </w:pPr>
          <w:r>
            <w:rPr>
              <w:rStyle w:val="tabchar"/>
              <w:b/>
              <w:bCs/>
              <w:sz w:val="32"/>
              <w:szCs w:val="32"/>
              <w:lang w:val="vi-VN"/>
            </w:rPr>
            <w:t xml:space="preserve"> 1.7 Phương pháp tiếp cận</w:t>
          </w:r>
          <w:r>
            <w:rPr>
              <w:rStyle w:val="tabchar"/>
              <w:b/>
              <w:bCs/>
              <w:sz w:val="32"/>
              <w:szCs w:val="32"/>
              <w:lang w:val="vi-VN"/>
            </w:rPr>
            <w:tab/>
          </w:r>
          <w:r w:rsidR="006C48FE">
            <w:rPr>
              <w:rStyle w:val="tabchar"/>
              <w:b/>
              <w:bCs/>
              <w:sz w:val="32"/>
              <w:szCs w:val="32"/>
              <w:lang w:val="vi-VN"/>
            </w:rPr>
            <w:t>12</w:t>
          </w:r>
        </w:p>
        <w:p w14:paraId="6AF47CC0" w14:textId="48E6C6B5" w:rsidR="00DB53DF" w:rsidRDefault="00DB53DF" w:rsidP="00494322">
          <w:pPr>
            <w:pStyle w:val="paragraph"/>
            <w:tabs>
              <w:tab w:val="left" w:leader="dot" w:pos="8730"/>
            </w:tabs>
            <w:spacing w:before="0" w:beforeAutospacing="0" w:after="0" w:afterAutospacing="0" w:line="360" w:lineRule="auto"/>
            <w:ind w:left="360"/>
            <w:textAlignment w:val="baseline"/>
            <w:rPr>
              <w:rStyle w:val="tabchar"/>
              <w:b/>
              <w:bCs/>
              <w:sz w:val="32"/>
              <w:szCs w:val="32"/>
              <w:lang w:val="vi-VN"/>
            </w:rPr>
          </w:pPr>
          <w:r>
            <w:rPr>
              <w:rStyle w:val="tabchar"/>
              <w:b/>
              <w:bCs/>
              <w:sz w:val="32"/>
              <w:szCs w:val="32"/>
              <w:lang w:val="vi-VN"/>
            </w:rPr>
            <w:t xml:space="preserve"> 1.8 </w:t>
          </w:r>
          <w:r w:rsidR="00952934" w:rsidRPr="00BA4995">
            <w:rPr>
              <w:rStyle w:val="tabchar"/>
              <w:b/>
              <w:bCs/>
              <w:sz w:val="32"/>
              <w:szCs w:val="32"/>
              <w:lang w:val="vi-VN"/>
            </w:rPr>
            <w:t>Yêu cầu</w:t>
          </w:r>
          <w:r w:rsidR="00FA0119" w:rsidRPr="00BA4995">
            <w:rPr>
              <w:rStyle w:val="tabchar"/>
              <w:b/>
              <w:bCs/>
              <w:sz w:val="32"/>
              <w:szCs w:val="32"/>
              <w:lang w:val="vi-VN"/>
            </w:rPr>
            <w:t xml:space="preserve"> đối với sản phẩm</w:t>
          </w:r>
          <w:r>
            <w:rPr>
              <w:rStyle w:val="tabchar"/>
              <w:b/>
              <w:bCs/>
              <w:sz w:val="32"/>
              <w:szCs w:val="32"/>
              <w:lang w:val="vi-VN"/>
            </w:rPr>
            <w:tab/>
          </w:r>
          <w:r w:rsidR="00BF56F9">
            <w:rPr>
              <w:rStyle w:val="tabchar"/>
              <w:b/>
              <w:bCs/>
              <w:sz w:val="32"/>
              <w:szCs w:val="32"/>
              <w:lang w:val="vi-VN"/>
            </w:rPr>
            <w:t>12</w:t>
          </w:r>
        </w:p>
        <w:p w14:paraId="72851415" w14:textId="449596FA" w:rsidR="00334EA5" w:rsidRPr="00BA4995" w:rsidRDefault="00334EA5" w:rsidP="00494322">
          <w:pPr>
            <w:pStyle w:val="paragraph"/>
            <w:tabs>
              <w:tab w:val="left" w:leader="dot" w:pos="8730"/>
            </w:tabs>
            <w:spacing w:before="0" w:beforeAutospacing="0" w:after="0" w:afterAutospacing="0" w:line="360" w:lineRule="auto"/>
            <w:ind w:left="360"/>
            <w:textAlignment w:val="baseline"/>
            <w:rPr>
              <w:rStyle w:val="tabchar"/>
              <w:b/>
              <w:bCs/>
              <w:sz w:val="32"/>
              <w:szCs w:val="32"/>
              <w:lang w:val="vi-VN"/>
            </w:rPr>
          </w:pPr>
          <w:r w:rsidRPr="00BA4995">
            <w:rPr>
              <w:rStyle w:val="tabchar"/>
              <w:b/>
              <w:bCs/>
              <w:sz w:val="32"/>
              <w:szCs w:val="32"/>
              <w:lang w:val="vi-VN"/>
            </w:rPr>
            <w:t xml:space="preserve"> 1.9</w:t>
          </w:r>
          <w:r w:rsidR="00E0241A" w:rsidRPr="00BA4995">
            <w:rPr>
              <w:rStyle w:val="tabchar"/>
              <w:b/>
              <w:bCs/>
              <w:sz w:val="32"/>
              <w:szCs w:val="32"/>
              <w:lang w:val="vi-VN"/>
            </w:rPr>
            <w:t xml:space="preserve"> Giải pháp về công nghệ</w:t>
          </w:r>
          <w:r w:rsidR="007B631E" w:rsidRPr="00BA4995">
            <w:rPr>
              <w:rStyle w:val="tabchar"/>
              <w:b/>
              <w:bCs/>
              <w:sz w:val="32"/>
              <w:szCs w:val="32"/>
              <w:lang w:val="vi-VN"/>
            </w:rPr>
            <w:tab/>
          </w:r>
          <w:r w:rsidR="00E0241A" w:rsidRPr="00BA4995">
            <w:rPr>
              <w:rStyle w:val="tabchar"/>
              <w:b/>
              <w:bCs/>
              <w:sz w:val="32"/>
              <w:szCs w:val="32"/>
              <w:lang w:val="vi-VN"/>
            </w:rPr>
            <w:t>14</w:t>
          </w:r>
        </w:p>
        <w:p w14:paraId="3A7BAD5C" w14:textId="287F4858" w:rsidR="00D415E0" w:rsidRPr="00D415E0" w:rsidRDefault="00D415E0" w:rsidP="00494322">
          <w:pPr>
            <w:pStyle w:val="paragraph"/>
            <w:tabs>
              <w:tab w:val="left" w:leader="dot" w:pos="8730"/>
            </w:tabs>
            <w:spacing w:before="0" w:beforeAutospacing="0" w:after="0" w:afterAutospacing="0" w:line="360" w:lineRule="auto"/>
            <w:ind w:left="360"/>
            <w:textAlignment w:val="baseline"/>
            <w:rPr>
              <w:rStyle w:val="tabchar"/>
              <w:b/>
              <w:bCs/>
              <w:sz w:val="32"/>
              <w:szCs w:val="32"/>
              <w:lang w:val="vi-VN"/>
            </w:rPr>
          </w:pPr>
          <w:r>
            <w:rPr>
              <w:rStyle w:val="tabchar"/>
              <w:b/>
              <w:bCs/>
              <w:sz w:val="32"/>
              <w:szCs w:val="32"/>
              <w:lang w:val="vi-VN"/>
            </w:rPr>
            <w:t xml:space="preserve"> </w:t>
          </w:r>
          <w:r w:rsidRPr="00BA4995">
            <w:rPr>
              <w:rStyle w:val="tabchar"/>
              <w:b/>
              <w:bCs/>
              <w:sz w:val="32"/>
              <w:szCs w:val="32"/>
              <w:lang w:val="vi-VN"/>
            </w:rPr>
            <w:t>1</w:t>
          </w:r>
          <w:r>
            <w:rPr>
              <w:rStyle w:val="tabchar"/>
              <w:b/>
              <w:bCs/>
              <w:sz w:val="32"/>
              <w:szCs w:val="32"/>
              <w:lang w:val="vi-VN"/>
            </w:rPr>
            <w:t>.10 Kết chương 1</w:t>
          </w:r>
          <w:r>
            <w:rPr>
              <w:rStyle w:val="tabchar"/>
              <w:b/>
              <w:bCs/>
              <w:sz w:val="32"/>
              <w:szCs w:val="32"/>
              <w:lang w:val="vi-VN"/>
            </w:rPr>
            <w:tab/>
          </w:r>
          <w:r w:rsidR="00C90FA4">
            <w:rPr>
              <w:rStyle w:val="tabchar"/>
              <w:b/>
              <w:bCs/>
              <w:sz w:val="32"/>
              <w:szCs w:val="32"/>
              <w:lang w:val="vi-VN"/>
            </w:rPr>
            <w:t>14</w:t>
          </w:r>
        </w:p>
        <w:p w14:paraId="7C627D2E" w14:textId="0AC28A50" w:rsidR="008469AA" w:rsidRPr="008469AA" w:rsidRDefault="008469AA" w:rsidP="00494322">
          <w:pPr>
            <w:pStyle w:val="paragraph"/>
            <w:tabs>
              <w:tab w:val="left" w:leader="dot" w:pos="8730"/>
            </w:tabs>
            <w:spacing w:before="0" w:beforeAutospacing="0" w:after="0" w:afterAutospacing="0" w:line="360" w:lineRule="auto"/>
            <w:ind w:left="360"/>
            <w:textAlignment w:val="baseline"/>
            <w:rPr>
              <w:rStyle w:val="tabchar"/>
              <w:b/>
              <w:bCs/>
              <w:sz w:val="32"/>
              <w:szCs w:val="32"/>
              <w:lang w:val="vi-VN"/>
            </w:rPr>
          </w:pPr>
          <w:r w:rsidRPr="008469AA">
            <w:rPr>
              <w:rStyle w:val="tabchar"/>
              <w:b/>
              <w:bCs/>
              <w:sz w:val="32"/>
              <w:szCs w:val="32"/>
              <w:lang w:val="vi-VN"/>
            </w:rPr>
            <w:t>Chương 2 : Cơ sở lý thuyết</w:t>
          </w:r>
          <w:r w:rsidR="00DB53DF">
            <w:rPr>
              <w:rStyle w:val="tabchar"/>
              <w:b/>
              <w:bCs/>
              <w:sz w:val="32"/>
              <w:szCs w:val="32"/>
              <w:lang w:val="vi-VN"/>
            </w:rPr>
            <w:tab/>
          </w:r>
          <w:r w:rsidR="00296653">
            <w:rPr>
              <w:rStyle w:val="tabchar"/>
              <w:b/>
              <w:bCs/>
              <w:sz w:val="32"/>
              <w:szCs w:val="32"/>
              <w:lang w:val="vi-VN"/>
            </w:rPr>
            <w:t>15</w:t>
          </w:r>
          <w:r w:rsidRPr="008469AA">
            <w:rPr>
              <w:rStyle w:val="tabchar"/>
              <w:b/>
              <w:bCs/>
              <w:sz w:val="32"/>
              <w:szCs w:val="32"/>
              <w:lang w:val="vi-VN"/>
            </w:rPr>
            <w:t xml:space="preserve"> </w:t>
          </w:r>
        </w:p>
        <w:p w14:paraId="7F149219" w14:textId="5346C7C0" w:rsidR="004F23F4" w:rsidRPr="00DB53DF" w:rsidRDefault="00DB53DF" w:rsidP="00494322">
          <w:pPr>
            <w:pStyle w:val="paragraph"/>
            <w:tabs>
              <w:tab w:val="left" w:leader="dot" w:pos="8730"/>
            </w:tabs>
            <w:spacing w:before="0" w:beforeAutospacing="0" w:after="0" w:afterAutospacing="0" w:line="360" w:lineRule="auto"/>
            <w:ind w:left="360"/>
            <w:textAlignment w:val="baseline"/>
            <w:rPr>
              <w:rStyle w:val="tabchar"/>
              <w:b/>
              <w:bCs/>
              <w:sz w:val="32"/>
              <w:szCs w:val="32"/>
              <w:lang w:val="vi-VN"/>
            </w:rPr>
          </w:pPr>
          <w:r>
            <w:rPr>
              <w:rStyle w:val="tabchar"/>
              <w:b/>
              <w:bCs/>
              <w:sz w:val="32"/>
              <w:szCs w:val="32"/>
              <w:lang w:val="vi-VN"/>
            </w:rPr>
            <w:t xml:space="preserve"> </w:t>
          </w:r>
          <w:r w:rsidRPr="00DB53DF">
            <w:rPr>
              <w:rStyle w:val="tabchar"/>
              <w:b/>
              <w:bCs/>
              <w:sz w:val="32"/>
              <w:szCs w:val="32"/>
              <w:lang w:val="vi-VN"/>
            </w:rPr>
            <w:t>2.1</w:t>
          </w:r>
          <w:r w:rsidR="008469AA" w:rsidRPr="00DB53DF">
            <w:rPr>
              <w:rStyle w:val="tabchar"/>
              <w:b/>
              <w:bCs/>
              <w:sz w:val="32"/>
              <w:szCs w:val="32"/>
              <w:lang w:val="vi-VN"/>
            </w:rPr>
            <w:t xml:space="preserve"> Mô tả website </w:t>
          </w:r>
          <w:r w:rsidR="00353BBA">
            <w:rPr>
              <w:rStyle w:val="tabchar"/>
              <w:b/>
              <w:bCs/>
              <w:sz w:val="32"/>
              <w:szCs w:val="32"/>
              <w:lang w:val="vi-VN"/>
            </w:rPr>
            <w:t xml:space="preserve">mua bán </w:t>
          </w:r>
          <w:r w:rsidR="00926588">
            <w:rPr>
              <w:rStyle w:val="tabchar"/>
              <w:b/>
              <w:bCs/>
              <w:sz w:val="32"/>
              <w:szCs w:val="32"/>
              <w:lang w:val="vi-VN"/>
            </w:rPr>
            <w:t>Nữ trang</w:t>
          </w:r>
          <w:r>
            <w:rPr>
              <w:rStyle w:val="tabchar"/>
              <w:b/>
              <w:bCs/>
              <w:sz w:val="32"/>
              <w:szCs w:val="32"/>
              <w:lang w:val="vi-VN"/>
            </w:rPr>
            <w:tab/>
          </w:r>
          <w:r w:rsidR="00BF56F9">
            <w:rPr>
              <w:rStyle w:val="tabchar"/>
              <w:b/>
              <w:bCs/>
              <w:sz w:val="32"/>
              <w:szCs w:val="32"/>
              <w:lang w:val="vi-VN"/>
            </w:rPr>
            <w:t>15</w:t>
          </w:r>
        </w:p>
        <w:p w14:paraId="03B504B5" w14:textId="3B0FA11E" w:rsidR="008469AA" w:rsidRPr="00DB53DF" w:rsidRDefault="00DB53DF" w:rsidP="00494322">
          <w:pPr>
            <w:pStyle w:val="paragraph"/>
            <w:tabs>
              <w:tab w:val="left" w:leader="dot" w:pos="8730"/>
            </w:tabs>
            <w:spacing w:before="0" w:beforeAutospacing="0" w:after="0" w:afterAutospacing="0" w:line="360" w:lineRule="auto"/>
            <w:ind w:left="360"/>
            <w:textAlignment w:val="baseline"/>
            <w:rPr>
              <w:rStyle w:val="tabchar"/>
              <w:b/>
              <w:bCs/>
              <w:sz w:val="32"/>
              <w:szCs w:val="32"/>
              <w:lang w:val="vi-VN"/>
            </w:rPr>
          </w:pPr>
          <w:r>
            <w:rPr>
              <w:rStyle w:val="tabchar"/>
              <w:b/>
              <w:bCs/>
              <w:sz w:val="32"/>
              <w:szCs w:val="32"/>
              <w:lang w:val="vi-VN"/>
            </w:rPr>
            <w:t xml:space="preserve"> </w:t>
          </w:r>
          <w:r w:rsidRPr="00DB53DF">
            <w:rPr>
              <w:rStyle w:val="tabchar"/>
              <w:b/>
              <w:bCs/>
              <w:sz w:val="32"/>
              <w:szCs w:val="32"/>
              <w:lang w:val="vi-VN"/>
            </w:rPr>
            <w:t>2.2</w:t>
          </w:r>
          <w:r>
            <w:rPr>
              <w:rStyle w:val="tabchar"/>
              <w:b/>
              <w:bCs/>
              <w:sz w:val="32"/>
              <w:szCs w:val="32"/>
              <w:lang w:val="vi-VN"/>
            </w:rPr>
            <w:t xml:space="preserve"> </w:t>
          </w:r>
          <w:r w:rsidR="008469AA" w:rsidRPr="00DB53DF">
            <w:rPr>
              <w:rStyle w:val="tabchar"/>
              <w:b/>
              <w:bCs/>
              <w:sz w:val="32"/>
              <w:szCs w:val="32"/>
              <w:lang w:val="vi-VN"/>
            </w:rPr>
            <w:t>HTML</w:t>
          </w:r>
          <w:r>
            <w:rPr>
              <w:rStyle w:val="tabchar"/>
              <w:b/>
              <w:bCs/>
              <w:sz w:val="32"/>
              <w:szCs w:val="32"/>
              <w:lang w:val="vi-VN"/>
            </w:rPr>
            <w:tab/>
          </w:r>
          <w:r w:rsidR="00296653">
            <w:rPr>
              <w:rStyle w:val="tabchar"/>
              <w:b/>
              <w:bCs/>
              <w:sz w:val="32"/>
              <w:szCs w:val="32"/>
              <w:lang w:val="vi-VN"/>
            </w:rPr>
            <w:t>17</w:t>
          </w:r>
        </w:p>
        <w:p w14:paraId="7660AA83" w14:textId="3637DC35" w:rsidR="008469AA" w:rsidRPr="00DB53DF" w:rsidRDefault="00DB53DF" w:rsidP="00494322">
          <w:pPr>
            <w:pStyle w:val="paragraph"/>
            <w:tabs>
              <w:tab w:val="left" w:leader="dot" w:pos="8730"/>
            </w:tabs>
            <w:spacing w:before="0" w:beforeAutospacing="0" w:after="0" w:afterAutospacing="0" w:line="360" w:lineRule="auto"/>
            <w:ind w:left="360"/>
            <w:textAlignment w:val="baseline"/>
            <w:rPr>
              <w:rStyle w:val="tabchar"/>
              <w:b/>
              <w:bCs/>
              <w:sz w:val="32"/>
              <w:szCs w:val="32"/>
              <w:lang w:val="vi-VN"/>
            </w:rPr>
          </w:pPr>
          <w:r>
            <w:rPr>
              <w:rStyle w:val="tabchar"/>
              <w:b/>
              <w:bCs/>
              <w:sz w:val="32"/>
              <w:szCs w:val="32"/>
              <w:lang w:val="vi-VN"/>
            </w:rPr>
            <w:t xml:space="preserve"> </w:t>
          </w:r>
          <w:r w:rsidRPr="00DB53DF">
            <w:rPr>
              <w:rStyle w:val="tabchar"/>
              <w:b/>
              <w:bCs/>
              <w:sz w:val="32"/>
              <w:szCs w:val="32"/>
              <w:lang w:val="vi-VN"/>
            </w:rPr>
            <w:t>2.3</w:t>
          </w:r>
          <w:r w:rsidR="008469AA" w:rsidRPr="00DB53DF">
            <w:rPr>
              <w:rStyle w:val="tabchar"/>
              <w:b/>
              <w:bCs/>
              <w:sz w:val="32"/>
              <w:szCs w:val="32"/>
              <w:lang w:val="vi-VN"/>
            </w:rPr>
            <w:t xml:space="preserve"> CSS</w:t>
          </w:r>
          <w:r>
            <w:rPr>
              <w:rStyle w:val="tabchar"/>
              <w:b/>
              <w:bCs/>
              <w:sz w:val="32"/>
              <w:szCs w:val="32"/>
              <w:lang w:val="vi-VN"/>
            </w:rPr>
            <w:tab/>
          </w:r>
          <w:r w:rsidR="00296653">
            <w:rPr>
              <w:rStyle w:val="tabchar"/>
              <w:b/>
              <w:bCs/>
              <w:sz w:val="32"/>
              <w:szCs w:val="32"/>
              <w:lang w:val="vi-VN"/>
            </w:rPr>
            <w:t>18</w:t>
          </w:r>
        </w:p>
        <w:p w14:paraId="58046FD7" w14:textId="3375B88F" w:rsidR="008469AA" w:rsidRPr="00DB53DF" w:rsidRDefault="00DB53DF" w:rsidP="00D415E0">
          <w:pPr>
            <w:pStyle w:val="paragraph"/>
            <w:tabs>
              <w:tab w:val="left" w:leader="dot" w:pos="8730"/>
            </w:tabs>
            <w:spacing w:before="0" w:beforeAutospacing="0" w:after="0" w:afterAutospacing="0" w:line="360" w:lineRule="auto"/>
            <w:ind w:left="360"/>
            <w:textAlignment w:val="baseline"/>
            <w:rPr>
              <w:rStyle w:val="tabchar"/>
              <w:b/>
              <w:bCs/>
              <w:sz w:val="32"/>
              <w:szCs w:val="32"/>
              <w:lang w:val="vi-VN"/>
            </w:rPr>
          </w:pPr>
          <w:r>
            <w:rPr>
              <w:rStyle w:val="tabchar"/>
              <w:b/>
              <w:bCs/>
              <w:sz w:val="32"/>
              <w:szCs w:val="32"/>
              <w:lang w:val="vi-VN"/>
            </w:rPr>
            <w:t xml:space="preserve"> </w:t>
          </w:r>
          <w:r w:rsidRPr="00DB53DF">
            <w:rPr>
              <w:rStyle w:val="tabchar"/>
              <w:b/>
              <w:bCs/>
              <w:sz w:val="32"/>
              <w:szCs w:val="32"/>
              <w:lang w:val="vi-VN"/>
            </w:rPr>
            <w:t>2.4</w:t>
          </w:r>
          <w:r>
            <w:rPr>
              <w:rStyle w:val="tabchar"/>
              <w:b/>
              <w:bCs/>
              <w:sz w:val="32"/>
              <w:szCs w:val="32"/>
              <w:lang w:val="vi-VN"/>
            </w:rPr>
            <w:t xml:space="preserve"> </w:t>
          </w:r>
          <w:r w:rsidR="008469AA" w:rsidRPr="00DB53DF">
            <w:rPr>
              <w:rStyle w:val="tabchar"/>
              <w:b/>
              <w:bCs/>
              <w:sz w:val="32"/>
              <w:szCs w:val="32"/>
              <w:lang w:val="vi-VN"/>
            </w:rPr>
            <w:t>Jquery</w:t>
          </w:r>
          <w:r>
            <w:rPr>
              <w:rStyle w:val="tabchar"/>
              <w:b/>
              <w:bCs/>
              <w:sz w:val="32"/>
              <w:szCs w:val="32"/>
              <w:lang w:val="vi-VN"/>
            </w:rPr>
            <w:tab/>
          </w:r>
          <w:r w:rsidR="00296653">
            <w:rPr>
              <w:rStyle w:val="tabchar"/>
              <w:b/>
              <w:bCs/>
              <w:sz w:val="32"/>
              <w:szCs w:val="32"/>
              <w:lang w:val="vi-VN"/>
            </w:rPr>
            <w:t>19</w:t>
          </w:r>
        </w:p>
        <w:p w14:paraId="5B9456D6" w14:textId="4FFA4483" w:rsidR="008469AA" w:rsidRPr="00BA4995" w:rsidRDefault="00DB53DF" w:rsidP="00D415E0">
          <w:pPr>
            <w:pStyle w:val="paragraph"/>
            <w:tabs>
              <w:tab w:val="left" w:leader="dot" w:pos="8730"/>
            </w:tabs>
            <w:spacing w:before="0" w:beforeAutospacing="0" w:after="0" w:afterAutospacing="0" w:line="360" w:lineRule="auto"/>
            <w:ind w:left="360"/>
            <w:textAlignment w:val="baseline"/>
            <w:rPr>
              <w:b/>
              <w:bCs/>
              <w:sz w:val="32"/>
              <w:szCs w:val="32"/>
              <w:lang w:val="vi-VN"/>
            </w:rPr>
          </w:pPr>
          <w:r>
            <w:rPr>
              <w:rStyle w:val="tabchar"/>
              <w:b/>
              <w:bCs/>
              <w:sz w:val="32"/>
              <w:szCs w:val="32"/>
              <w:lang w:val="vi-VN"/>
            </w:rPr>
            <w:t xml:space="preserve"> </w:t>
          </w:r>
          <w:r w:rsidRPr="00DB53DF">
            <w:rPr>
              <w:rStyle w:val="tabchar"/>
              <w:b/>
              <w:bCs/>
              <w:sz w:val="32"/>
              <w:szCs w:val="32"/>
              <w:lang w:val="vi-VN"/>
            </w:rPr>
            <w:t>2.5</w:t>
          </w:r>
          <w:r>
            <w:rPr>
              <w:rStyle w:val="tabchar"/>
              <w:b/>
              <w:bCs/>
              <w:sz w:val="32"/>
              <w:szCs w:val="32"/>
              <w:lang w:val="vi-VN"/>
            </w:rPr>
            <w:t xml:space="preserve"> </w:t>
          </w:r>
          <w:r w:rsidR="008469AA" w:rsidRPr="00DB53DF">
            <w:rPr>
              <w:rStyle w:val="tabchar"/>
              <w:b/>
              <w:bCs/>
              <w:sz w:val="32"/>
              <w:szCs w:val="32"/>
              <w:lang w:val="vi-VN"/>
            </w:rPr>
            <w:t>Bootstrap</w:t>
          </w:r>
          <w:r>
            <w:rPr>
              <w:rStyle w:val="tabchar"/>
              <w:b/>
              <w:bCs/>
              <w:sz w:val="32"/>
              <w:szCs w:val="32"/>
              <w:lang w:val="vi-VN"/>
            </w:rPr>
            <w:tab/>
          </w:r>
          <w:r w:rsidR="00296653" w:rsidRPr="00BA4995">
            <w:rPr>
              <w:b/>
              <w:bCs/>
              <w:sz w:val="32"/>
              <w:szCs w:val="32"/>
              <w:lang w:val="vi-VN"/>
            </w:rPr>
            <w:t>20</w:t>
          </w:r>
        </w:p>
        <w:p w14:paraId="4416C024" w14:textId="2449DF42" w:rsidR="00D415E0" w:rsidRPr="00D415E0" w:rsidRDefault="00D415E0" w:rsidP="00D415E0">
          <w:pPr>
            <w:pStyle w:val="paragraph"/>
            <w:tabs>
              <w:tab w:val="left" w:leader="dot" w:pos="8730"/>
            </w:tabs>
            <w:spacing w:before="0" w:beforeAutospacing="0" w:after="0" w:afterAutospacing="0" w:line="360" w:lineRule="auto"/>
            <w:ind w:left="360"/>
            <w:textAlignment w:val="baseline"/>
            <w:rPr>
              <w:b/>
              <w:bCs/>
              <w:sz w:val="32"/>
              <w:szCs w:val="32"/>
              <w:lang w:val="vi-VN"/>
            </w:rPr>
          </w:pPr>
          <w:r>
            <w:rPr>
              <w:b/>
              <w:bCs/>
              <w:sz w:val="32"/>
              <w:szCs w:val="32"/>
              <w:lang w:val="vi-VN"/>
            </w:rPr>
            <w:t xml:space="preserve"> </w:t>
          </w:r>
          <w:r w:rsidRPr="00BA4995">
            <w:rPr>
              <w:b/>
              <w:bCs/>
              <w:sz w:val="32"/>
              <w:szCs w:val="32"/>
              <w:lang w:val="vi-VN"/>
            </w:rPr>
            <w:t>2</w:t>
          </w:r>
          <w:r>
            <w:rPr>
              <w:b/>
              <w:bCs/>
              <w:sz w:val="32"/>
              <w:szCs w:val="32"/>
              <w:lang w:val="vi-VN"/>
            </w:rPr>
            <w:t>.6 Kết chương 2</w:t>
          </w:r>
          <w:r>
            <w:rPr>
              <w:b/>
              <w:bCs/>
              <w:sz w:val="32"/>
              <w:szCs w:val="32"/>
              <w:lang w:val="vi-VN"/>
            </w:rPr>
            <w:tab/>
            <w:t>21</w:t>
          </w:r>
        </w:p>
        <w:p w14:paraId="74626030" w14:textId="1DEAC628" w:rsidR="001D1E7D" w:rsidRPr="00BA4995" w:rsidRDefault="00EF3ED2" w:rsidP="00147217">
          <w:pPr>
            <w:pStyle w:val="paragraph"/>
            <w:tabs>
              <w:tab w:val="left" w:leader="dot" w:pos="8730"/>
            </w:tabs>
            <w:spacing w:before="0" w:beforeAutospacing="0" w:after="0" w:afterAutospacing="0" w:line="360" w:lineRule="auto"/>
            <w:ind w:left="360"/>
            <w:textAlignment w:val="baseline"/>
            <w:rPr>
              <w:b/>
              <w:bCs/>
              <w:sz w:val="32"/>
              <w:szCs w:val="32"/>
              <w:lang w:val="vi-VN"/>
            </w:rPr>
          </w:pPr>
          <w:r w:rsidRPr="00BA4995">
            <w:rPr>
              <w:b/>
              <w:bCs/>
              <w:sz w:val="32"/>
              <w:szCs w:val="32"/>
              <w:lang w:val="vi-VN"/>
            </w:rPr>
            <w:t>Chương 3: Thiết kế website</w:t>
          </w:r>
          <w:r w:rsidR="001A09D6" w:rsidRPr="00BA4995">
            <w:rPr>
              <w:b/>
              <w:bCs/>
              <w:sz w:val="32"/>
              <w:szCs w:val="32"/>
              <w:lang w:val="vi-VN"/>
            </w:rPr>
            <w:tab/>
          </w:r>
          <w:r w:rsidR="00D415E0" w:rsidRPr="00BA4995">
            <w:rPr>
              <w:b/>
              <w:bCs/>
              <w:sz w:val="32"/>
              <w:szCs w:val="32"/>
              <w:lang w:val="vi-VN"/>
            </w:rPr>
            <w:t>22</w:t>
          </w:r>
        </w:p>
        <w:p w14:paraId="41CCBC91" w14:textId="7D13FCA5" w:rsidR="00E86BDE" w:rsidRPr="00BA4995" w:rsidRDefault="00FF4175" w:rsidP="00147217">
          <w:pPr>
            <w:pStyle w:val="paragraph"/>
            <w:tabs>
              <w:tab w:val="left" w:leader="dot" w:pos="8730"/>
            </w:tabs>
            <w:spacing w:before="0" w:beforeAutospacing="0" w:after="0" w:afterAutospacing="0" w:line="360" w:lineRule="auto"/>
            <w:ind w:left="360"/>
            <w:textAlignment w:val="baseline"/>
            <w:rPr>
              <w:b/>
              <w:bCs/>
              <w:sz w:val="32"/>
              <w:szCs w:val="32"/>
              <w:lang w:val="vi-VN"/>
            </w:rPr>
          </w:pPr>
          <w:r w:rsidRPr="00BA4995">
            <w:rPr>
              <w:b/>
              <w:bCs/>
              <w:sz w:val="32"/>
              <w:szCs w:val="32"/>
              <w:lang w:val="vi-VN"/>
            </w:rPr>
            <w:t xml:space="preserve"> 3.1 Thiết kế </w:t>
          </w:r>
          <w:r w:rsidR="00352BEB" w:rsidRPr="00BA4995">
            <w:rPr>
              <w:b/>
              <w:bCs/>
              <w:sz w:val="32"/>
              <w:szCs w:val="32"/>
              <w:lang w:val="vi-VN"/>
            </w:rPr>
            <w:t>giao diện</w:t>
          </w:r>
          <w:r w:rsidRPr="00BA4995">
            <w:rPr>
              <w:b/>
              <w:bCs/>
              <w:sz w:val="32"/>
              <w:szCs w:val="32"/>
              <w:lang w:val="vi-VN"/>
            </w:rPr>
            <w:tab/>
          </w:r>
          <w:r w:rsidR="00D415E0" w:rsidRPr="00BA4995">
            <w:rPr>
              <w:b/>
              <w:bCs/>
              <w:sz w:val="32"/>
              <w:szCs w:val="32"/>
              <w:lang w:val="vi-VN"/>
            </w:rPr>
            <w:t>22</w:t>
          </w:r>
        </w:p>
        <w:p w14:paraId="046320E3" w14:textId="10A31378" w:rsidR="00352BEB" w:rsidRPr="00BA4995" w:rsidRDefault="00352BEB" w:rsidP="00147217">
          <w:pPr>
            <w:pStyle w:val="paragraph"/>
            <w:tabs>
              <w:tab w:val="left" w:leader="dot" w:pos="8730"/>
            </w:tabs>
            <w:spacing w:before="0" w:beforeAutospacing="0" w:after="0" w:afterAutospacing="0" w:line="360" w:lineRule="auto"/>
            <w:ind w:left="360"/>
            <w:textAlignment w:val="baseline"/>
            <w:rPr>
              <w:b/>
              <w:sz w:val="32"/>
              <w:szCs w:val="32"/>
              <w:lang w:val="vi-VN"/>
            </w:rPr>
          </w:pPr>
          <w:r w:rsidRPr="00BA4995">
            <w:rPr>
              <w:b/>
              <w:bCs/>
              <w:sz w:val="32"/>
              <w:szCs w:val="32"/>
              <w:lang w:val="vi-VN"/>
            </w:rPr>
            <w:t xml:space="preserve"> 3.2 Thiết kế </w:t>
          </w:r>
          <w:r w:rsidR="007E4F8A" w:rsidRPr="00BA4995">
            <w:rPr>
              <w:b/>
              <w:bCs/>
              <w:sz w:val="32"/>
              <w:szCs w:val="32"/>
              <w:lang w:val="vi-VN"/>
            </w:rPr>
            <w:t>chức năng</w:t>
          </w:r>
          <w:r w:rsidR="007E4F8A" w:rsidRPr="00BA4995">
            <w:rPr>
              <w:b/>
              <w:bCs/>
              <w:sz w:val="32"/>
              <w:szCs w:val="32"/>
              <w:lang w:val="vi-VN"/>
            </w:rPr>
            <w:tab/>
          </w:r>
          <w:r w:rsidR="00D415E0" w:rsidRPr="00BA4995">
            <w:rPr>
              <w:b/>
              <w:bCs/>
              <w:sz w:val="32"/>
              <w:szCs w:val="32"/>
              <w:lang w:val="vi-VN"/>
            </w:rPr>
            <w:t>28</w:t>
          </w:r>
        </w:p>
        <w:p w14:paraId="7FD849AB" w14:textId="2E053BB9" w:rsidR="00147217" w:rsidRDefault="00147217" w:rsidP="00147217">
          <w:pPr>
            <w:pStyle w:val="paragraph"/>
            <w:tabs>
              <w:tab w:val="left" w:leader="dot" w:pos="8730"/>
            </w:tabs>
            <w:spacing w:before="0" w:beforeAutospacing="0" w:after="0" w:afterAutospacing="0" w:line="360" w:lineRule="auto"/>
            <w:ind w:left="360"/>
            <w:textAlignment w:val="baseline"/>
            <w:rPr>
              <w:b/>
              <w:bCs/>
              <w:sz w:val="32"/>
              <w:szCs w:val="32"/>
              <w:lang w:val="vi-VN"/>
            </w:rPr>
          </w:pPr>
          <w:r>
            <w:rPr>
              <w:b/>
              <w:bCs/>
              <w:sz w:val="32"/>
              <w:szCs w:val="32"/>
              <w:lang w:val="vi-VN"/>
            </w:rPr>
            <w:t xml:space="preserve">Chương </w:t>
          </w:r>
          <w:r w:rsidR="00D415E0">
            <w:rPr>
              <w:b/>
              <w:bCs/>
              <w:sz w:val="32"/>
              <w:szCs w:val="32"/>
              <w:lang w:val="vi-VN"/>
            </w:rPr>
            <w:t>4</w:t>
          </w:r>
          <w:r>
            <w:rPr>
              <w:b/>
              <w:bCs/>
              <w:sz w:val="32"/>
              <w:szCs w:val="32"/>
              <w:lang w:val="vi-VN"/>
            </w:rPr>
            <w:t xml:space="preserve"> : Kết luận và hướng phát triển </w:t>
          </w:r>
          <w:r w:rsidR="00BF56F9">
            <w:rPr>
              <w:b/>
              <w:bCs/>
              <w:sz w:val="32"/>
              <w:szCs w:val="32"/>
              <w:lang w:val="vi-VN"/>
            </w:rPr>
            <w:tab/>
          </w:r>
          <w:r w:rsidR="00926588">
            <w:rPr>
              <w:b/>
              <w:bCs/>
              <w:sz w:val="32"/>
              <w:szCs w:val="32"/>
              <w:lang w:val="vi-VN"/>
            </w:rPr>
            <w:t>37</w:t>
          </w:r>
        </w:p>
        <w:p w14:paraId="0D3D202C" w14:textId="7F31FAF0" w:rsidR="00147217" w:rsidRDefault="00D415E0" w:rsidP="00147217">
          <w:pPr>
            <w:pStyle w:val="paragraph"/>
            <w:tabs>
              <w:tab w:val="left" w:leader="dot" w:pos="8730"/>
            </w:tabs>
            <w:spacing w:before="0" w:beforeAutospacing="0" w:after="0" w:afterAutospacing="0" w:line="360" w:lineRule="auto"/>
            <w:ind w:left="450"/>
            <w:textAlignment w:val="baseline"/>
            <w:rPr>
              <w:b/>
              <w:bCs/>
              <w:sz w:val="32"/>
              <w:szCs w:val="32"/>
              <w:lang w:val="vi-VN"/>
            </w:rPr>
          </w:pPr>
          <w:r>
            <w:rPr>
              <w:b/>
              <w:bCs/>
              <w:sz w:val="32"/>
              <w:szCs w:val="32"/>
              <w:lang w:val="vi-VN"/>
            </w:rPr>
            <w:t>4</w:t>
          </w:r>
          <w:r w:rsidR="00147217">
            <w:rPr>
              <w:b/>
              <w:bCs/>
              <w:sz w:val="32"/>
              <w:szCs w:val="32"/>
              <w:lang w:val="vi-VN"/>
            </w:rPr>
            <w:t>.1 Tổng kết</w:t>
          </w:r>
          <w:r w:rsidR="00147217">
            <w:rPr>
              <w:b/>
              <w:bCs/>
              <w:sz w:val="32"/>
              <w:szCs w:val="32"/>
              <w:lang w:val="vi-VN"/>
            </w:rPr>
            <w:tab/>
          </w:r>
          <w:r w:rsidR="00926588">
            <w:rPr>
              <w:b/>
              <w:bCs/>
              <w:sz w:val="32"/>
              <w:szCs w:val="32"/>
              <w:lang w:val="vi-VN"/>
            </w:rPr>
            <w:t>37</w:t>
          </w:r>
        </w:p>
        <w:p w14:paraId="56574969" w14:textId="1DEB1C97" w:rsidR="00147217" w:rsidRPr="002210E4" w:rsidRDefault="00D415E0" w:rsidP="00147217">
          <w:pPr>
            <w:pStyle w:val="paragraph"/>
            <w:tabs>
              <w:tab w:val="left" w:leader="dot" w:pos="8730"/>
            </w:tabs>
            <w:spacing w:before="0" w:beforeAutospacing="0" w:after="0" w:afterAutospacing="0" w:line="360" w:lineRule="auto"/>
            <w:ind w:left="450"/>
            <w:textAlignment w:val="baseline"/>
            <w:rPr>
              <w:rStyle w:val="tabchar"/>
              <w:b/>
              <w:bCs/>
              <w:color w:val="FF0000"/>
              <w:sz w:val="32"/>
              <w:szCs w:val="32"/>
              <w:lang w:val="vi-VN"/>
            </w:rPr>
          </w:pPr>
          <w:r>
            <w:rPr>
              <w:b/>
              <w:bCs/>
              <w:sz w:val="32"/>
              <w:szCs w:val="32"/>
              <w:lang w:val="vi-VN"/>
            </w:rPr>
            <w:t>4</w:t>
          </w:r>
          <w:r w:rsidR="00147217">
            <w:rPr>
              <w:b/>
              <w:bCs/>
              <w:sz w:val="32"/>
              <w:szCs w:val="32"/>
              <w:lang w:val="vi-VN"/>
            </w:rPr>
            <w:t>.2 Hướng phát triển</w:t>
          </w:r>
          <w:r w:rsidR="00147217">
            <w:rPr>
              <w:b/>
              <w:bCs/>
              <w:sz w:val="32"/>
              <w:szCs w:val="32"/>
              <w:lang w:val="vi-VN"/>
            </w:rPr>
            <w:tab/>
          </w:r>
          <w:r w:rsidR="00926588">
            <w:rPr>
              <w:b/>
              <w:bCs/>
              <w:sz w:val="32"/>
              <w:szCs w:val="32"/>
              <w:lang w:val="vi-VN"/>
            </w:rPr>
            <w:t>39</w:t>
          </w:r>
        </w:p>
        <w:p w14:paraId="60C3051B" w14:textId="1299DF24" w:rsidR="002F25AB" w:rsidRDefault="00000000" w:rsidP="00907C43">
          <w:pPr>
            <w:pStyle w:val="TOC3"/>
          </w:pPr>
        </w:p>
      </w:sdtContent>
    </w:sdt>
    <w:p w14:paraId="78B0677C" w14:textId="18F0FE35" w:rsidR="00142830" w:rsidRDefault="00142830" w:rsidP="00F64A9B">
      <w:pPr>
        <w:spacing w:before="120" w:after="0" w:line="360" w:lineRule="auto"/>
        <w:rPr>
          <w:rFonts w:cs="Times New Roman"/>
          <w:szCs w:val="26"/>
        </w:rPr>
      </w:pPr>
    </w:p>
    <w:p w14:paraId="210A54B8" w14:textId="77777777" w:rsidR="00086B25" w:rsidRDefault="00086B25" w:rsidP="00F64A9B">
      <w:pPr>
        <w:spacing w:before="120" w:line="360" w:lineRule="auto"/>
        <w:rPr>
          <w:rFonts w:cs="Times New Roman"/>
          <w:szCs w:val="26"/>
        </w:rPr>
      </w:pPr>
    </w:p>
    <w:p w14:paraId="3CE780BC" w14:textId="77777777" w:rsidR="00296653" w:rsidRDefault="00296653" w:rsidP="00296653">
      <w:pPr>
        <w:spacing w:after="0" w:line="360" w:lineRule="auto"/>
        <w:textAlignment w:val="baseline"/>
        <w:rPr>
          <w:rFonts w:eastAsia="Times New Roman" w:cs="Times New Roman"/>
          <w:b/>
          <w:bCs/>
          <w:sz w:val="36"/>
          <w:szCs w:val="36"/>
        </w:rPr>
      </w:pPr>
    </w:p>
    <w:p w14:paraId="4B06DF8D" w14:textId="77777777" w:rsidR="00296653" w:rsidRDefault="00296653" w:rsidP="00296653">
      <w:pPr>
        <w:spacing w:after="0" w:line="360" w:lineRule="auto"/>
        <w:textAlignment w:val="baseline"/>
        <w:rPr>
          <w:rFonts w:eastAsia="Times New Roman" w:cs="Times New Roman"/>
          <w:b/>
          <w:bCs/>
          <w:sz w:val="36"/>
          <w:szCs w:val="36"/>
        </w:rPr>
      </w:pPr>
    </w:p>
    <w:p w14:paraId="5D6F6075" w14:textId="77777777" w:rsidR="00296653" w:rsidRDefault="00296653" w:rsidP="00296653">
      <w:pPr>
        <w:spacing w:after="0" w:line="360" w:lineRule="auto"/>
        <w:textAlignment w:val="baseline"/>
        <w:rPr>
          <w:rFonts w:eastAsia="Times New Roman" w:cs="Times New Roman"/>
          <w:b/>
          <w:bCs/>
          <w:sz w:val="36"/>
          <w:szCs w:val="36"/>
        </w:rPr>
      </w:pPr>
    </w:p>
    <w:p w14:paraId="30A57D40" w14:textId="77777777" w:rsidR="00296653" w:rsidRDefault="00296653" w:rsidP="00296653">
      <w:pPr>
        <w:spacing w:after="0" w:line="360" w:lineRule="auto"/>
        <w:textAlignment w:val="baseline"/>
        <w:rPr>
          <w:rFonts w:eastAsia="Times New Roman" w:cs="Times New Roman"/>
          <w:b/>
          <w:bCs/>
          <w:sz w:val="36"/>
          <w:szCs w:val="36"/>
        </w:rPr>
      </w:pPr>
    </w:p>
    <w:p w14:paraId="67BCE6F8" w14:textId="77777777" w:rsidR="00296653" w:rsidRDefault="00296653" w:rsidP="00296653">
      <w:pPr>
        <w:spacing w:after="0" w:line="360" w:lineRule="auto"/>
        <w:textAlignment w:val="baseline"/>
        <w:rPr>
          <w:rFonts w:eastAsia="Times New Roman" w:cs="Times New Roman"/>
          <w:b/>
          <w:bCs/>
          <w:sz w:val="36"/>
          <w:szCs w:val="36"/>
        </w:rPr>
      </w:pPr>
    </w:p>
    <w:p w14:paraId="6C456B7C" w14:textId="77777777" w:rsidR="00296653" w:rsidRDefault="00296653" w:rsidP="00296653">
      <w:pPr>
        <w:spacing w:after="0" w:line="360" w:lineRule="auto"/>
        <w:textAlignment w:val="baseline"/>
        <w:rPr>
          <w:rFonts w:eastAsia="Times New Roman" w:cs="Times New Roman"/>
          <w:b/>
          <w:bCs/>
          <w:sz w:val="36"/>
          <w:szCs w:val="36"/>
        </w:rPr>
      </w:pPr>
    </w:p>
    <w:p w14:paraId="2616F3E8" w14:textId="77777777" w:rsidR="00296653" w:rsidRDefault="00296653" w:rsidP="00296653">
      <w:pPr>
        <w:spacing w:after="0" w:line="360" w:lineRule="auto"/>
        <w:textAlignment w:val="baseline"/>
        <w:rPr>
          <w:rFonts w:eastAsia="Times New Roman" w:cs="Times New Roman"/>
          <w:b/>
          <w:bCs/>
          <w:sz w:val="36"/>
          <w:szCs w:val="36"/>
        </w:rPr>
      </w:pPr>
    </w:p>
    <w:p w14:paraId="0084FDE6" w14:textId="1BCD17CE" w:rsidR="003B0862" w:rsidRPr="00147217" w:rsidRDefault="003B0862" w:rsidP="00296653">
      <w:pPr>
        <w:spacing w:after="0" w:line="360" w:lineRule="auto"/>
        <w:jc w:val="center"/>
        <w:textAlignment w:val="baseline"/>
        <w:rPr>
          <w:rFonts w:eastAsia="Times New Roman" w:cs="Times New Roman"/>
          <w:b/>
          <w:bCs/>
          <w:color w:val="1F4E79" w:themeColor="accent1" w:themeShade="80"/>
          <w:sz w:val="36"/>
          <w:szCs w:val="36"/>
        </w:rPr>
      </w:pPr>
      <w:r w:rsidRPr="00D415E0">
        <w:rPr>
          <w:rFonts w:eastAsia="Times New Roman" w:cs="Times New Roman"/>
          <w:b/>
          <w:bCs/>
          <w:sz w:val="36"/>
          <w:szCs w:val="36"/>
        </w:rPr>
        <w:t xml:space="preserve">CHƯƠNG 1: </w:t>
      </w:r>
      <w:r w:rsidR="00DB53DF" w:rsidRPr="00D415E0">
        <w:rPr>
          <w:rFonts w:eastAsia="Times New Roman" w:cs="Times New Roman"/>
          <w:b/>
          <w:bCs/>
          <w:sz w:val="36"/>
          <w:szCs w:val="36"/>
        </w:rPr>
        <w:t>GIỚI</w:t>
      </w:r>
      <w:r w:rsidR="00DB53DF" w:rsidRPr="00D415E0">
        <w:rPr>
          <w:rFonts w:eastAsia="Times New Roman" w:cs="Times New Roman"/>
          <w:b/>
          <w:bCs/>
          <w:sz w:val="36"/>
          <w:szCs w:val="36"/>
          <w:lang w:val="vi-VN"/>
        </w:rPr>
        <w:t xml:space="preserve"> THIỆU </w:t>
      </w:r>
      <w:r w:rsidRPr="00D415E0">
        <w:rPr>
          <w:rFonts w:eastAsia="Times New Roman" w:cs="Times New Roman"/>
          <w:b/>
          <w:bCs/>
          <w:sz w:val="36"/>
          <w:szCs w:val="36"/>
        </w:rPr>
        <w:t>TỔNG QUAN</w:t>
      </w:r>
    </w:p>
    <w:p w14:paraId="4FC2D8C2" w14:textId="1E5934E9" w:rsidR="003E3A73" w:rsidRPr="00A10A04" w:rsidRDefault="003E3A73" w:rsidP="007F0E96">
      <w:pPr>
        <w:pStyle w:val="ListParagraph"/>
        <w:numPr>
          <w:ilvl w:val="1"/>
          <w:numId w:val="19"/>
        </w:numPr>
        <w:spacing w:after="0" w:line="360" w:lineRule="auto"/>
        <w:ind w:left="540" w:hanging="540"/>
        <w:textAlignment w:val="baseline"/>
        <w:rPr>
          <w:rFonts w:eastAsia="Times New Roman" w:cs="Times New Roman"/>
          <w:b/>
          <w:bCs/>
          <w:i/>
          <w:iCs/>
          <w:sz w:val="34"/>
          <w:szCs w:val="34"/>
          <w:lang w:val="vi-VN"/>
        </w:rPr>
      </w:pPr>
      <w:r w:rsidRPr="00A10A04">
        <w:rPr>
          <w:rFonts w:eastAsia="Times New Roman" w:cs="Times New Roman"/>
          <w:b/>
          <w:bCs/>
          <w:i/>
          <w:iCs/>
          <w:sz w:val="34"/>
          <w:szCs w:val="34"/>
        </w:rPr>
        <w:t>Tên</w:t>
      </w:r>
      <w:r w:rsidRPr="00A10A04">
        <w:rPr>
          <w:rFonts w:eastAsia="Times New Roman" w:cs="Times New Roman"/>
          <w:b/>
          <w:bCs/>
          <w:i/>
          <w:iCs/>
          <w:sz w:val="34"/>
          <w:szCs w:val="34"/>
          <w:lang w:val="vi-VN"/>
        </w:rPr>
        <w:t xml:space="preserve"> đề tài</w:t>
      </w:r>
    </w:p>
    <w:p w14:paraId="090D032D" w14:textId="13529DCF" w:rsidR="003B0862" w:rsidRPr="00BA4995" w:rsidRDefault="006F1868" w:rsidP="0041622D">
      <w:pPr>
        <w:tabs>
          <w:tab w:val="left" w:pos="540"/>
        </w:tabs>
        <w:spacing w:after="0" w:line="360" w:lineRule="auto"/>
        <w:ind w:left="720" w:hanging="180"/>
        <w:textAlignment w:val="baseline"/>
        <w:rPr>
          <w:rFonts w:eastAsia="Times New Roman" w:cs="Times New Roman"/>
          <w:szCs w:val="26"/>
          <w:lang w:val="vi-VN"/>
        </w:rPr>
      </w:pPr>
      <w:r>
        <w:rPr>
          <w:rFonts w:eastAsia="Times New Roman" w:cs="Times New Roman"/>
          <w:b/>
          <w:bCs/>
          <w:szCs w:val="26"/>
          <w:lang w:val="vi-VN"/>
        </w:rPr>
        <w:t xml:space="preserve">Trang web buôn bán </w:t>
      </w:r>
      <w:r w:rsidR="00CB4719">
        <w:rPr>
          <w:rFonts w:eastAsia="Times New Roman" w:cs="Times New Roman"/>
          <w:b/>
          <w:bCs/>
          <w:szCs w:val="26"/>
          <w:lang w:val="vi-VN"/>
        </w:rPr>
        <w:t>N</w:t>
      </w:r>
      <w:r>
        <w:rPr>
          <w:rFonts w:eastAsia="Times New Roman" w:cs="Times New Roman"/>
          <w:b/>
          <w:bCs/>
          <w:szCs w:val="26"/>
          <w:lang w:val="vi-VN"/>
        </w:rPr>
        <w:t>ữ trang</w:t>
      </w:r>
    </w:p>
    <w:p w14:paraId="533F85AD" w14:textId="0A1B1873" w:rsidR="003B0862" w:rsidRPr="00CB4719" w:rsidRDefault="00002CD2" w:rsidP="007F0E96">
      <w:pPr>
        <w:pStyle w:val="ListParagraph"/>
        <w:numPr>
          <w:ilvl w:val="0"/>
          <w:numId w:val="11"/>
        </w:numPr>
        <w:spacing w:after="0" w:line="360" w:lineRule="auto"/>
        <w:ind w:left="720" w:hanging="180"/>
        <w:textAlignment w:val="baseline"/>
        <w:rPr>
          <w:rFonts w:ascii="Segoe UI" w:eastAsia="Times New Roman" w:hAnsi="Segoe UI" w:cs="Segoe UI"/>
          <w:szCs w:val="26"/>
          <w:lang w:val="vi-VN"/>
        </w:rPr>
      </w:pPr>
      <w:r>
        <w:rPr>
          <w:rFonts w:eastAsia="Times New Roman" w:cs="Times New Roman"/>
          <w:szCs w:val="26"/>
          <w:lang w:val="vi-VN"/>
        </w:rPr>
        <w:t xml:space="preserve"> </w:t>
      </w:r>
      <w:r w:rsidR="003B0862" w:rsidRPr="00CB4719">
        <w:rPr>
          <w:rFonts w:eastAsia="Times New Roman" w:cs="Times New Roman"/>
          <w:szCs w:val="26"/>
          <w:lang w:val="vi-VN"/>
        </w:rPr>
        <w:t xml:space="preserve">Thiết kế </w:t>
      </w:r>
      <w:r w:rsidR="00EF3ED2" w:rsidRPr="00CB4719">
        <w:rPr>
          <w:rFonts w:eastAsia="Times New Roman" w:cs="Times New Roman"/>
          <w:szCs w:val="26"/>
          <w:lang w:val="vi-VN"/>
        </w:rPr>
        <w:t xml:space="preserve">Website </w:t>
      </w:r>
      <w:r w:rsidR="00CB4719" w:rsidRPr="00CB4719">
        <w:rPr>
          <w:rFonts w:eastAsia="Times New Roman" w:cs="Times New Roman"/>
          <w:szCs w:val="26"/>
          <w:lang w:val="vi-VN"/>
        </w:rPr>
        <w:t>buôn</w:t>
      </w:r>
      <w:r w:rsidR="00CB4719">
        <w:rPr>
          <w:rFonts w:eastAsia="Times New Roman" w:cs="Times New Roman"/>
          <w:szCs w:val="26"/>
          <w:lang w:val="vi-VN"/>
        </w:rPr>
        <w:t xml:space="preserve"> </w:t>
      </w:r>
      <w:r w:rsidR="00BA4995">
        <w:rPr>
          <w:rFonts w:eastAsia="Times New Roman" w:cs="Times New Roman"/>
          <w:szCs w:val="26"/>
          <w:lang w:val="vi-VN"/>
        </w:rPr>
        <w:t xml:space="preserve">bán </w:t>
      </w:r>
      <w:r w:rsidR="00CB4719">
        <w:rPr>
          <w:rFonts w:eastAsia="Times New Roman" w:cs="Times New Roman"/>
          <w:szCs w:val="26"/>
          <w:lang w:val="vi-VN"/>
        </w:rPr>
        <w:t>Nữ trang</w:t>
      </w:r>
    </w:p>
    <w:p w14:paraId="46F82942" w14:textId="77777777" w:rsidR="003B0862" w:rsidRPr="001F7C21" w:rsidRDefault="003B0862" w:rsidP="0041622D">
      <w:pPr>
        <w:spacing w:after="0" w:line="360" w:lineRule="auto"/>
        <w:textAlignment w:val="baseline"/>
        <w:rPr>
          <w:rFonts w:ascii="Segoe UI" w:eastAsia="Times New Roman" w:hAnsi="Segoe UI" w:cs="Segoe UI"/>
          <w:i/>
          <w:iCs/>
          <w:sz w:val="34"/>
          <w:szCs w:val="34"/>
          <w:lang w:val="vi-VN"/>
        </w:rPr>
      </w:pPr>
      <w:r w:rsidRPr="001F7C21">
        <w:rPr>
          <w:rFonts w:eastAsia="Times New Roman" w:cs="Times New Roman"/>
          <w:b/>
          <w:bCs/>
          <w:i/>
          <w:iCs/>
          <w:sz w:val="34"/>
          <w:szCs w:val="34"/>
          <w:lang w:val="vi-VN"/>
        </w:rPr>
        <w:t>1.2 Giới thiệu đề tài:</w:t>
      </w:r>
      <w:r w:rsidRPr="001F7C21">
        <w:rPr>
          <w:rFonts w:eastAsia="Times New Roman" w:cs="Times New Roman"/>
          <w:i/>
          <w:iCs/>
          <w:sz w:val="34"/>
          <w:szCs w:val="34"/>
          <w:lang w:val="vi-VN"/>
        </w:rPr>
        <w:t> </w:t>
      </w:r>
    </w:p>
    <w:p w14:paraId="39539E3F" w14:textId="1D85285C" w:rsidR="003B0862" w:rsidRPr="00017516" w:rsidRDefault="00594B1B" w:rsidP="001F7C21">
      <w:pPr>
        <w:pStyle w:val="ListParagraph"/>
        <w:spacing w:after="0" w:line="360" w:lineRule="auto"/>
        <w:ind w:firstLine="144"/>
        <w:textAlignment w:val="baseline"/>
        <w:rPr>
          <w:rFonts w:ascii="Segoe UI" w:eastAsia="Times New Roman" w:hAnsi="Segoe UI" w:cs="Segoe UI"/>
          <w:sz w:val="18"/>
          <w:szCs w:val="18"/>
          <w:lang w:val="vi-VN"/>
        </w:rPr>
      </w:pPr>
      <w:r w:rsidRPr="001F7C21">
        <w:rPr>
          <w:rFonts w:eastAsia="Times New Roman" w:cs="Times New Roman"/>
          <w:szCs w:val="26"/>
          <w:lang w:val="vi-VN"/>
        </w:rPr>
        <w:t xml:space="preserve">Trang web bán </w:t>
      </w:r>
      <w:r w:rsidR="007F0E96">
        <w:rPr>
          <w:rFonts w:eastAsia="Times New Roman" w:cs="Times New Roman"/>
          <w:szCs w:val="26"/>
          <w:lang w:val="vi-VN"/>
        </w:rPr>
        <w:t xml:space="preserve">Nữ trang </w:t>
      </w:r>
      <w:r w:rsidRPr="001F7C21">
        <w:rPr>
          <w:rFonts w:eastAsia="Times New Roman" w:cs="Times New Roman"/>
          <w:szCs w:val="26"/>
          <w:lang w:val="vi-VN"/>
        </w:rPr>
        <w:t xml:space="preserve">là một nền tảng trực tuyến cho phép người dùng dễ dàng mua sắm các loại trang sức như nhẫn, dây chuyền, bông tai, lắc tay,... từ các cửa hàng hoặc thương hiệu trang sức. </w:t>
      </w:r>
      <w:r w:rsidRPr="00017516">
        <w:rPr>
          <w:rFonts w:eastAsia="Times New Roman" w:cs="Times New Roman"/>
          <w:szCs w:val="26"/>
          <w:lang w:val="vi-VN"/>
        </w:rPr>
        <w:t xml:space="preserve">Đề tài thiết kế trang web bán </w:t>
      </w:r>
      <w:r w:rsidR="007F0E96">
        <w:rPr>
          <w:rFonts w:eastAsia="Times New Roman" w:cs="Times New Roman"/>
          <w:szCs w:val="26"/>
          <w:lang w:val="vi-VN"/>
        </w:rPr>
        <w:t xml:space="preserve">Nữ </w:t>
      </w:r>
      <w:r w:rsidR="00125445">
        <w:rPr>
          <w:rFonts w:eastAsia="Times New Roman" w:cs="Times New Roman"/>
          <w:szCs w:val="26"/>
          <w:lang w:val="vi-VN"/>
        </w:rPr>
        <w:t xml:space="preserve">trang </w:t>
      </w:r>
      <w:r w:rsidRPr="00017516">
        <w:rPr>
          <w:rFonts w:eastAsia="Times New Roman" w:cs="Times New Roman"/>
          <w:szCs w:val="26"/>
          <w:lang w:val="vi-VN"/>
        </w:rPr>
        <w:t>nhằm mục đích tạo ra một website thân thiện với người dùng, dễ dàng truy cập, tìm kiếm và mua sắm sản phẩm. Trang web này không chỉ phục vụ nhu cầu mua sắm mà còn xây dựng thương hiệu, cung cấp thông tin chi tiết về sản phẩm và dịch vụ khách hàng.</w:t>
      </w:r>
    </w:p>
    <w:p w14:paraId="5FDB74A4" w14:textId="142DEB43" w:rsidR="003B0862" w:rsidRPr="00A10A04" w:rsidRDefault="003B0862" w:rsidP="00847F59">
      <w:pPr>
        <w:spacing w:after="0" w:line="360" w:lineRule="auto"/>
        <w:textAlignment w:val="baseline"/>
        <w:rPr>
          <w:rFonts w:ascii="Segoe UI" w:eastAsia="Times New Roman" w:hAnsi="Segoe UI" w:cs="Segoe UI"/>
          <w:i/>
          <w:iCs/>
          <w:sz w:val="18"/>
          <w:szCs w:val="18"/>
        </w:rPr>
      </w:pPr>
      <w:r w:rsidRPr="00A10A04">
        <w:rPr>
          <w:rFonts w:eastAsia="Times New Roman" w:cs="Times New Roman"/>
          <w:b/>
          <w:bCs/>
          <w:i/>
          <w:iCs/>
          <w:sz w:val="34"/>
          <w:szCs w:val="34"/>
        </w:rPr>
        <w:t>1</w:t>
      </w:r>
      <w:r w:rsidRPr="00A10A04">
        <w:rPr>
          <w:rFonts w:eastAsia="Times New Roman" w:cs="Times New Roman"/>
          <w:b/>
          <w:bCs/>
          <w:i/>
          <w:iCs/>
          <w:sz w:val="34"/>
          <w:szCs w:val="34"/>
          <w:lang w:val="vi-VN"/>
        </w:rPr>
        <w:t xml:space="preserve">.3 </w:t>
      </w:r>
      <w:r w:rsidRPr="00A10A04">
        <w:rPr>
          <w:rFonts w:eastAsia="Times New Roman" w:cs="Times New Roman"/>
          <w:b/>
          <w:bCs/>
          <w:i/>
          <w:iCs/>
          <w:sz w:val="34"/>
          <w:szCs w:val="34"/>
        </w:rPr>
        <w:t>Lí do chọn đề tài: </w:t>
      </w:r>
      <w:r w:rsidRPr="00A10A04">
        <w:rPr>
          <w:rFonts w:eastAsia="Times New Roman" w:cs="Times New Roman"/>
          <w:i/>
          <w:iCs/>
          <w:sz w:val="34"/>
          <w:szCs w:val="34"/>
        </w:rPr>
        <w:t> </w:t>
      </w:r>
    </w:p>
    <w:p w14:paraId="181230D8" w14:textId="7658DF07" w:rsidR="0098213D" w:rsidRPr="00E70A45" w:rsidRDefault="0098213D" w:rsidP="007F0E96">
      <w:pPr>
        <w:pStyle w:val="Heading3"/>
        <w:numPr>
          <w:ilvl w:val="0"/>
          <w:numId w:val="24"/>
        </w:numPr>
        <w:rPr>
          <w:rFonts w:ascii="Times New Roman" w:eastAsia="Times New Roman" w:hAnsi="Times New Roman" w:cs="Times New Roman"/>
          <w:color w:val="auto"/>
          <w:sz w:val="26"/>
          <w:szCs w:val="26"/>
          <w:lang w:val="vi-VN" w:eastAsia="vi-VN"/>
        </w:rPr>
      </w:pPr>
      <w:r w:rsidRPr="00E70A45">
        <w:rPr>
          <w:rStyle w:val="Strong"/>
          <w:rFonts w:ascii="Times New Roman" w:hAnsi="Times New Roman" w:cs="Times New Roman"/>
          <w:color w:val="auto"/>
          <w:sz w:val="26"/>
          <w:szCs w:val="26"/>
          <w:lang w:val="vi-VN"/>
        </w:rPr>
        <w:t>Xu hướng mua sắm trực tuyến ngày càng phát triển</w:t>
      </w:r>
    </w:p>
    <w:p w14:paraId="0CE89C19" w14:textId="17006801" w:rsidR="0098213D" w:rsidRPr="00E70A45" w:rsidRDefault="0098213D" w:rsidP="00EB3921">
      <w:pPr>
        <w:pStyle w:val="NormalWeb"/>
        <w:ind w:firstLine="360"/>
        <w:rPr>
          <w:sz w:val="26"/>
          <w:szCs w:val="26"/>
          <w:lang w:val="vi-VN"/>
        </w:rPr>
      </w:pPr>
      <w:r w:rsidRPr="00E70A45">
        <w:rPr>
          <w:sz w:val="26"/>
          <w:szCs w:val="26"/>
          <w:lang w:val="vi-VN"/>
        </w:rPr>
        <w:t xml:space="preserve">Với sự phát triển mạnh mẽ của công nghệ và thói quen tiêu dùng của người dân ngày càng thiên về hình thức mua sắm trực tuyến, việc xây dựng một website bán hàng, đặc biệt là bán </w:t>
      </w:r>
      <w:r w:rsidR="00D54ACC">
        <w:rPr>
          <w:sz w:val="26"/>
          <w:szCs w:val="26"/>
          <w:lang w:val="vi-VN"/>
        </w:rPr>
        <w:t>Nữ trang</w:t>
      </w:r>
      <w:r w:rsidRPr="00E70A45">
        <w:rPr>
          <w:sz w:val="26"/>
          <w:szCs w:val="26"/>
          <w:lang w:val="vi-VN"/>
        </w:rPr>
        <w:t xml:space="preserve"> là rất cần thiết. Các cửa hàng truyền thống đang dần mở rộng mô hình kinh doanh qua các nền tảng online để đáp ứng nhu cầu ngày càng cao của khách hàng, giúp họ có thể dễ dàng tìm kiếm, mua sắm và thanh toán mọi lúc, mọi nơi.</w:t>
      </w:r>
    </w:p>
    <w:p w14:paraId="0BE084B9" w14:textId="1CD09FBF" w:rsidR="00B24826" w:rsidRPr="00B24826" w:rsidRDefault="00B24826" w:rsidP="007F0E96">
      <w:pPr>
        <w:pStyle w:val="NormalWeb"/>
        <w:numPr>
          <w:ilvl w:val="0"/>
          <w:numId w:val="25"/>
        </w:numPr>
        <w:rPr>
          <w:b/>
          <w:bCs/>
          <w:sz w:val="26"/>
          <w:szCs w:val="26"/>
          <w:lang w:val="vi-VN"/>
        </w:rPr>
      </w:pPr>
      <w:r w:rsidRPr="00B24826">
        <w:rPr>
          <w:b/>
          <w:bCs/>
          <w:sz w:val="26"/>
          <w:szCs w:val="26"/>
          <w:lang w:val="vi-VN"/>
        </w:rPr>
        <w:t xml:space="preserve">Thị trường </w:t>
      </w:r>
      <w:r w:rsidR="006B4CCA">
        <w:rPr>
          <w:b/>
          <w:bCs/>
          <w:sz w:val="26"/>
          <w:szCs w:val="26"/>
          <w:lang w:val="vi-VN"/>
        </w:rPr>
        <w:t xml:space="preserve">Nữ trang </w:t>
      </w:r>
      <w:r w:rsidRPr="00B24826">
        <w:rPr>
          <w:b/>
          <w:bCs/>
          <w:sz w:val="26"/>
          <w:szCs w:val="26"/>
          <w:lang w:val="vi-VN"/>
        </w:rPr>
        <w:t>tiềm năng</w:t>
      </w:r>
    </w:p>
    <w:p w14:paraId="3F506F12" w14:textId="1AA0517C" w:rsidR="00B24826" w:rsidRPr="00E70A45" w:rsidRDefault="006B4CCA" w:rsidP="00EB3921">
      <w:pPr>
        <w:pStyle w:val="NormalWeb"/>
        <w:ind w:firstLine="360"/>
        <w:rPr>
          <w:sz w:val="26"/>
          <w:szCs w:val="26"/>
          <w:lang w:val="vi-VN"/>
        </w:rPr>
      </w:pPr>
      <w:r>
        <w:rPr>
          <w:sz w:val="26"/>
          <w:szCs w:val="26"/>
          <w:lang w:val="vi-VN"/>
        </w:rPr>
        <w:t xml:space="preserve">Nữ trang </w:t>
      </w:r>
      <w:r w:rsidR="00B24826" w:rsidRPr="00B24826">
        <w:rPr>
          <w:sz w:val="26"/>
          <w:szCs w:val="26"/>
          <w:lang w:val="vi-VN"/>
        </w:rPr>
        <w:t xml:space="preserve">là một trong những mặt hàng có giá trị cao và đòi hỏi sự tinh tế trong thiết kế, do đó khách hàng thường tìm kiếm các sản phẩm chất lượng cao và uy tín. Việc phát triển một trang web bán </w:t>
      </w:r>
      <w:r w:rsidR="005C275C">
        <w:rPr>
          <w:sz w:val="26"/>
          <w:szCs w:val="26"/>
          <w:lang w:val="vi-VN"/>
        </w:rPr>
        <w:t xml:space="preserve">Nữ trang </w:t>
      </w:r>
      <w:r w:rsidR="00B24826" w:rsidRPr="00B24826">
        <w:rPr>
          <w:sz w:val="26"/>
          <w:szCs w:val="26"/>
          <w:lang w:val="vi-VN"/>
        </w:rPr>
        <w:t xml:space="preserve">sẽ giúp các thương hiệu hoặc cửa hàng </w:t>
      </w:r>
      <w:r w:rsidR="005C275C">
        <w:rPr>
          <w:sz w:val="26"/>
          <w:szCs w:val="26"/>
          <w:lang w:val="vi-VN"/>
        </w:rPr>
        <w:t xml:space="preserve">Nữ trang </w:t>
      </w:r>
      <w:r w:rsidR="00B24826" w:rsidRPr="00B24826">
        <w:rPr>
          <w:sz w:val="26"/>
          <w:szCs w:val="26"/>
          <w:lang w:val="vi-VN"/>
        </w:rPr>
        <w:t xml:space="preserve">tiếp cận được nhiều khách hàng tiềm năng, không chỉ trong nước mà còn quốc tế. Các sản phẩm </w:t>
      </w:r>
      <w:r w:rsidR="005C275C">
        <w:rPr>
          <w:sz w:val="26"/>
          <w:szCs w:val="26"/>
          <w:lang w:val="vi-VN"/>
        </w:rPr>
        <w:t>Nữ trang</w:t>
      </w:r>
      <w:r w:rsidR="00B24826" w:rsidRPr="00B24826">
        <w:rPr>
          <w:sz w:val="26"/>
          <w:szCs w:val="26"/>
          <w:lang w:val="vi-VN"/>
        </w:rPr>
        <w:t>, đặc biệt là những món đồ cao cấp như nhẫn cưới, dây chuyền kim cương, hay các sản phẩm theo xu hướng, luôn có nhu cầu lớn trên thị trường.</w:t>
      </w:r>
    </w:p>
    <w:p w14:paraId="5B200F27" w14:textId="53C52FD2" w:rsidR="001A6CDE" w:rsidRPr="001A6CDE" w:rsidRDefault="001A6CDE" w:rsidP="007F0E96">
      <w:pPr>
        <w:pStyle w:val="NormalWeb"/>
        <w:numPr>
          <w:ilvl w:val="0"/>
          <w:numId w:val="26"/>
        </w:numPr>
        <w:rPr>
          <w:b/>
          <w:bCs/>
          <w:sz w:val="26"/>
          <w:szCs w:val="26"/>
          <w:lang w:val="vi-VN"/>
        </w:rPr>
      </w:pPr>
      <w:r w:rsidRPr="001A6CDE">
        <w:rPr>
          <w:b/>
          <w:bCs/>
          <w:sz w:val="26"/>
          <w:szCs w:val="26"/>
          <w:lang w:val="vi-VN"/>
        </w:rPr>
        <w:t xml:space="preserve">Cạnh tranh trong ngành </w:t>
      </w:r>
      <w:r w:rsidR="005C275C">
        <w:rPr>
          <w:b/>
          <w:bCs/>
          <w:sz w:val="26"/>
          <w:szCs w:val="26"/>
          <w:lang w:val="vi-VN"/>
        </w:rPr>
        <w:t>Nữ trang</w:t>
      </w:r>
    </w:p>
    <w:p w14:paraId="77F22681" w14:textId="122142CD" w:rsidR="001A6CDE" w:rsidRPr="00632B59" w:rsidRDefault="001A6CDE" w:rsidP="001F7C21">
      <w:pPr>
        <w:pStyle w:val="NormalWeb"/>
        <w:ind w:firstLine="360"/>
        <w:rPr>
          <w:sz w:val="26"/>
          <w:szCs w:val="26"/>
          <w:lang w:val="vi-VN"/>
        </w:rPr>
      </w:pPr>
      <w:r w:rsidRPr="001A6CDE">
        <w:rPr>
          <w:sz w:val="26"/>
          <w:szCs w:val="26"/>
          <w:lang w:val="vi-VN"/>
        </w:rPr>
        <w:t xml:space="preserve">Ngành </w:t>
      </w:r>
      <w:r w:rsidR="005C275C">
        <w:rPr>
          <w:sz w:val="26"/>
          <w:szCs w:val="26"/>
          <w:lang w:val="vi-VN"/>
        </w:rPr>
        <w:t xml:space="preserve">Nữ trang </w:t>
      </w:r>
      <w:r w:rsidRPr="001A6CDE">
        <w:rPr>
          <w:sz w:val="26"/>
          <w:szCs w:val="26"/>
          <w:lang w:val="vi-VN"/>
        </w:rPr>
        <w:t xml:space="preserve">đang cạnh tranh ngày càng gay gắt, với nhiều thương hiệu lớn nhỏ xuất hiện và tìm cách thu hút khách hàng. Một trang web bán </w:t>
      </w:r>
      <w:r w:rsidR="005C275C">
        <w:rPr>
          <w:sz w:val="26"/>
          <w:szCs w:val="26"/>
          <w:lang w:val="vi-VN"/>
        </w:rPr>
        <w:t>Nữ trang</w:t>
      </w:r>
      <w:r w:rsidR="00422A80">
        <w:rPr>
          <w:sz w:val="26"/>
          <w:szCs w:val="26"/>
          <w:lang w:val="vi-VN"/>
        </w:rPr>
        <w:t xml:space="preserve"> </w:t>
      </w:r>
      <w:r w:rsidRPr="001A6CDE">
        <w:rPr>
          <w:sz w:val="26"/>
          <w:szCs w:val="26"/>
          <w:lang w:val="vi-VN"/>
        </w:rPr>
        <w:t xml:space="preserve">không chỉ là một kênh bán hàng mà còn là công cụ quảng bá thương hiệu hiệu quả. Việc xây dựng một trang web có giao diện đẹp, dễ sử dụng và tối ưu trải nghiệm người dùng sẽ giúp thu hút khách hàng và giữ chân họ lâu dài. Do đó, lựa chọn phát triển đề tài này là một cơ hội tốt để giúp các thương hiệu </w:t>
      </w:r>
      <w:r w:rsidR="00422A80">
        <w:rPr>
          <w:sz w:val="26"/>
          <w:szCs w:val="26"/>
          <w:lang w:val="vi-VN"/>
        </w:rPr>
        <w:t xml:space="preserve">Nữ trang </w:t>
      </w:r>
      <w:r w:rsidRPr="001A6CDE">
        <w:rPr>
          <w:sz w:val="26"/>
          <w:szCs w:val="26"/>
          <w:lang w:val="vi-VN"/>
        </w:rPr>
        <w:t>tạo ra lợi thế cạnh tranh.</w:t>
      </w:r>
    </w:p>
    <w:p w14:paraId="131D6104" w14:textId="4C7D368A" w:rsidR="006F1CCD" w:rsidRPr="006F1CCD" w:rsidRDefault="006F1CCD" w:rsidP="007F0E96">
      <w:pPr>
        <w:pStyle w:val="NormalWeb"/>
        <w:numPr>
          <w:ilvl w:val="0"/>
          <w:numId w:val="27"/>
        </w:numPr>
        <w:rPr>
          <w:b/>
          <w:bCs/>
          <w:sz w:val="26"/>
          <w:szCs w:val="26"/>
          <w:lang w:val="vi-VN"/>
        </w:rPr>
      </w:pPr>
      <w:r w:rsidRPr="006F1CCD">
        <w:rPr>
          <w:b/>
          <w:bCs/>
          <w:sz w:val="26"/>
          <w:szCs w:val="26"/>
          <w:lang w:val="vi-VN"/>
        </w:rPr>
        <w:t>Tính khả thi và thực tế</w:t>
      </w:r>
    </w:p>
    <w:p w14:paraId="691F9491" w14:textId="5FE2324B" w:rsidR="006F1CCD" w:rsidRPr="006F1CCD" w:rsidRDefault="006F1CCD" w:rsidP="000375DC">
      <w:pPr>
        <w:pStyle w:val="NormalWeb"/>
        <w:ind w:firstLine="360"/>
        <w:rPr>
          <w:sz w:val="26"/>
          <w:szCs w:val="26"/>
          <w:lang w:val="vi-VN"/>
        </w:rPr>
      </w:pPr>
      <w:r w:rsidRPr="006F1CCD">
        <w:rPr>
          <w:sz w:val="26"/>
          <w:szCs w:val="26"/>
          <w:lang w:val="vi-VN"/>
        </w:rPr>
        <w:t xml:space="preserve">Với sự phát triển của các công nghệ web hiện đại như HTML, CSS, JavaScript, và các nền tảng CMS (WordPress, Shopify) cùng các công cụ quản lý bán hàng (WooCommerce, Magento), việc thiết kế một trang web bán </w:t>
      </w:r>
      <w:r w:rsidR="006E37AF">
        <w:rPr>
          <w:sz w:val="26"/>
          <w:szCs w:val="26"/>
          <w:lang w:val="vi-VN"/>
        </w:rPr>
        <w:t xml:space="preserve">Nữ trang </w:t>
      </w:r>
      <w:r w:rsidRPr="006F1CCD">
        <w:rPr>
          <w:sz w:val="26"/>
          <w:szCs w:val="26"/>
          <w:lang w:val="vi-VN"/>
        </w:rPr>
        <w:t>trở nên khả thi hơn bao giờ hết. Bên cạnh đó, việc tích hợp các cổng thanh toán trực tuyến và hệ thống giỏ hàng cũng giúp người bán và người mua tiết kiệm thời gian và công sức, làm cho trải nghiệm mua sắm trở nên thuận tiện và nhanh chóng hơn.</w:t>
      </w:r>
    </w:p>
    <w:p w14:paraId="16666231" w14:textId="7DFA7E2E" w:rsidR="00B40B25" w:rsidRPr="00B40B25" w:rsidRDefault="00B40B25" w:rsidP="007F0E96">
      <w:pPr>
        <w:pStyle w:val="NormalWeb"/>
        <w:numPr>
          <w:ilvl w:val="0"/>
          <w:numId w:val="28"/>
        </w:numPr>
        <w:rPr>
          <w:b/>
          <w:bCs/>
          <w:sz w:val="26"/>
          <w:szCs w:val="26"/>
          <w:lang w:val="vi-VN"/>
        </w:rPr>
      </w:pPr>
      <w:r w:rsidRPr="00B40B25">
        <w:rPr>
          <w:b/>
          <w:bCs/>
          <w:sz w:val="26"/>
          <w:szCs w:val="26"/>
          <w:lang w:val="vi-VN"/>
        </w:rPr>
        <w:t>Phát triển kỹ năng và trải nghiệm thực tiễn</w:t>
      </w:r>
    </w:p>
    <w:p w14:paraId="70D1A679" w14:textId="48D9B394" w:rsidR="00B40B25" w:rsidRPr="00B40B25" w:rsidRDefault="00B40B25" w:rsidP="000375DC">
      <w:pPr>
        <w:pStyle w:val="NormalWeb"/>
        <w:ind w:firstLine="360"/>
        <w:rPr>
          <w:sz w:val="26"/>
          <w:szCs w:val="26"/>
          <w:lang w:val="vi-VN"/>
        </w:rPr>
      </w:pPr>
      <w:r w:rsidRPr="00B40B25">
        <w:rPr>
          <w:sz w:val="26"/>
          <w:szCs w:val="26"/>
          <w:lang w:val="vi-VN"/>
        </w:rPr>
        <w:t xml:space="preserve">Lựa chọn đề tài thiết kế trang web bán </w:t>
      </w:r>
      <w:r w:rsidR="00A66BC6">
        <w:rPr>
          <w:sz w:val="26"/>
          <w:szCs w:val="26"/>
          <w:lang w:val="vi-VN"/>
        </w:rPr>
        <w:t xml:space="preserve">Nữ trang </w:t>
      </w:r>
      <w:r w:rsidRPr="00B40B25">
        <w:rPr>
          <w:sz w:val="26"/>
          <w:szCs w:val="26"/>
          <w:lang w:val="vi-VN"/>
        </w:rPr>
        <w:t>là một cơ hội tuyệt vời để phát triển kỹ năng thiết kế website và lập trình. Đề tài này yêu cầu tích hợp nhiều yếu tố như giao diện người dùng, tính năng giỏ hàng, hệ thống thanh toán trực tuyến, bảo mật thông tin người dùng,</w:t>
      </w:r>
      <w:r w:rsidR="00954278">
        <w:rPr>
          <w:sz w:val="26"/>
          <w:szCs w:val="26"/>
          <w:lang w:val="vi-VN"/>
        </w:rPr>
        <w:t xml:space="preserve">... </w:t>
      </w:r>
      <w:r w:rsidRPr="00B40B25">
        <w:rPr>
          <w:sz w:val="26"/>
          <w:szCs w:val="26"/>
          <w:lang w:val="vi-VN"/>
        </w:rPr>
        <w:t>. Việc thực hiện đề tài này không chỉ giúp sinh viên, lập trình viên hoặc nhà thiết kế web nâng cao kỹ năng mà còn tạo cơ hội trải nghiệm thực tế về việc phát triển một website thương mại điện tử hoàn chỉnh.</w:t>
      </w:r>
    </w:p>
    <w:p w14:paraId="5A69ED36" w14:textId="7E70ABAE" w:rsidR="008B39CF" w:rsidRPr="008B39CF" w:rsidRDefault="008B39CF" w:rsidP="007F0E96">
      <w:pPr>
        <w:pStyle w:val="NormalWeb"/>
        <w:numPr>
          <w:ilvl w:val="0"/>
          <w:numId w:val="29"/>
        </w:numPr>
        <w:rPr>
          <w:b/>
          <w:bCs/>
          <w:sz w:val="26"/>
          <w:szCs w:val="26"/>
          <w:lang w:val="vi-VN"/>
        </w:rPr>
      </w:pPr>
      <w:r w:rsidRPr="008B39CF">
        <w:rPr>
          <w:b/>
          <w:bCs/>
          <w:sz w:val="26"/>
          <w:szCs w:val="26"/>
          <w:lang w:val="vi-VN"/>
        </w:rPr>
        <w:t>Lợi ích cho người tiêu dùng</w:t>
      </w:r>
    </w:p>
    <w:p w14:paraId="2CBE0417" w14:textId="6E15B819" w:rsidR="008B39CF" w:rsidRPr="008B39CF" w:rsidRDefault="008B39CF" w:rsidP="000375DC">
      <w:pPr>
        <w:pStyle w:val="NormalWeb"/>
        <w:ind w:firstLine="360"/>
        <w:rPr>
          <w:sz w:val="26"/>
          <w:szCs w:val="26"/>
          <w:lang w:val="vi-VN"/>
        </w:rPr>
      </w:pPr>
      <w:r w:rsidRPr="008B39CF">
        <w:rPr>
          <w:sz w:val="26"/>
          <w:szCs w:val="26"/>
          <w:lang w:val="vi-VN"/>
        </w:rPr>
        <w:t xml:space="preserve">Khách hàng hiện nay mong muốn sự tiện lợi khi mua sắm </w:t>
      </w:r>
      <w:r w:rsidR="001B49B1">
        <w:rPr>
          <w:sz w:val="26"/>
          <w:szCs w:val="26"/>
          <w:lang w:val="vi-VN"/>
        </w:rPr>
        <w:t>Nữ trang</w:t>
      </w:r>
      <w:r w:rsidRPr="008B39CF">
        <w:rPr>
          <w:sz w:val="26"/>
          <w:szCs w:val="26"/>
          <w:lang w:val="vi-VN"/>
        </w:rPr>
        <w:t xml:space="preserve">, đặc biệt là đối với những người không có nhiều thời gian hoặc không sống ở các thành phố lớn. Một trang web bán </w:t>
      </w:r>
      <w:r w:rsidR="001B49B1">
        <w:rPr>
          <w:sz w:val="26"/>
          <w:szCs w:val="26"/>
          <w:lang w:val="vi-VN"/>
        </w:rPr>
        <w:t xml:space="preserve">Nữ trang </w:t>
      </w:r>
      <w:r w:rsidRPr="008B39CF">
        <w:rPr>
          <w:sz w:val="26"/>
          <w:szCs w:val="26"/>
          <w:lang w:val="vi-VN"/>
        </w:rPr>
        <w:t>sẽ giúp khách hàng dễ dàng lựa chọn sản phẩm yêu thích, xem chi tiết sản phẩm qua hình ảnh sắc nét, và thực hiện thanh toán an toàn mà không cần phải đến tận cửa hàng. Đồng thời, các chương trình khuyến mãi, giảm giá, hoặc các chương trình ưu đãi sẽ thu hút khách hàng quay lại mua sắm.</w:t>
      </w:r>
    </w:p>
    <w:p w14:paraId="12F51F29" w14:textId="45B4F5BB" w:rsidR="008B39CF" w:rsidRPr="008B39CF" w:rsidRDefault="008B39CF" w:rsidP="007F0E96">
      <w:pPr>
        <w:pStyle w:val="NormalWeb"/>
        <w:numPr>
          <w:ilvl w:val="0"/>
          <w:numId w:val="30"/>
        </w:numPr>
        <w:rPr>
          <w:b/>
          <w:bCs/>
          <w:sz w:val="26"/>
          <w:szCs w:val="26"/>
          <w:lang w:val="vi-VN"/>
        </w:rPr>
      </w:pPr>
      <w:r w:rsidRPr="008B39CF">
        <w:rPr>
          <w:b/>
          <w:bCs/>
          <w:sz w:val="26"/>
          <w:szCs w:val="26"/>
          <w:lang w:val="vi-VN"/>
        </w:rPr>
        <w:t>Tiềm năng mở rộng và phát triển</w:t>
      </w:r>
    </w:p>
    <w:p w14:paraId="60B924CF" w14:textId="2950B654" w:rsidR="008B39CF" w:rsidRPr="008B39CF" w:rsidRDefault="008B39CF" w:rsidP="000375DC">
      <w:pPr>
        <w:pStyle w:val="NormalWeb"/>
        <w:ind w:firstLine="360"/>
        <w:rPr>
          <w:sz w:val="26"/>
          <w:szCs w:val="26"/>
          <w:lang w:val="vi-VN"/>
        </w:rPr>
      </w:pPr>
      <w:r w:rsidRPr="008B39CF">
        <w:rPr>
          <w:sz w:val="26"/>
          <w:szCs w:val="26"/>
          <w:lang w:val="vi-VN"/>
        </w:rPr>
        <w:t xml:space="preserve">Việc thiết kế trang web bán </w:t>
      </w:r>
      <w:r w:rsidR="00180E11">
        <w:rPr>
          <w:sz w:val="26"/>
          <w:szCs w:val="26"/>
          <w:lang w:val="vi-VN"/>
        </w:rPr>
        <w:t xml:space="preserve">Nữ trang </w:t>
      </w:r>
      <w:r w:rsidRPr="008B39CF">
        <w:rPr>
          <w:sz w:val="26"/>
          <w:szCs w:val="26"/>
          <w:lang w:val="vi-VN"/>
        </w:rPr>
        <w:t>không chỉ giúp cửa hàng hoặc thương hiệu hiện tại phát triển, mà còn mở rộng cơ hội kinh doanh trong tương lai. Với sự thay đổi trong nhu cầu người tiêu dùng, việc đầu tư vào một trang web có thể hỗ trợ việc mở rộng sang các thị trường khác, cải thiện dịch vụ chăm sóc khách hàng, và xây dựng một cộng đồng khách hàng trung thành.</w:t>
      </w:r>
    </w:p>
    <w:p w14:paraId="1056E773" w14:textId="55A8CB43" w:rsidR="00705288" w:rsidRPr="00705288" w:rsidRDefault="00705288" w:rsidP="007F0E96">
      <w:pPr>
        <w:pStyle w:val="NormalWeb"/>
        <w:numPr>
          <w:ilvl w:val="0"/>
          <w:numId w:val="31"/>
        </w:numPr>
        <w:rPr>
          <w:b/>
          <w:bCs/>
          <w:sz w:val="26"/>
          <w:szCs w:val="26"/>
          <w:lang w:val="vi-VN"/>
        </w:rPr>
      </w:pPr>
      <w:r w:rsidRPr="00705288">
        <w:rPr>
          <w:b/>
          <w:bCs/>
          <w:sz w:val="26"/>
          <w:szCs w:val="26"/>
          <w:lang w:val="vi-VN"/>
        </w:rPr>
        <w:t>Tạo dựng sự chuyên nghiệp cho thương hiệu</w:t>
      </w:r>
    </w:p>
    <w:p w14:paraId="470DCD48" w14:textId="56FD5024" w:rsidR="00D1585F" w:rsidRPr="00632B59" w:rsidRDefault="00705288" w:rsidP="000375DC">
      <w:pPr>
        <w:pStyle w:val="NormalWeb"/>
        <w:ind w:firstLine="360"/>
        <w:rPr>
          <w:sz w:val="26"/>
          <w:szCs w:val="26"/>
          <w:lang w:val="vi-VN"/>
        </w:rPr>
      </w:pPr>
      <w:r w:rsidRPr="00705288">
        <w:rPr>
          <w:sz w:val="26"/>
          <w:szCs w:val="26"/>
          <w:lang w:val="vi-VN"/>
        </w:rPr>
        <w:t xml:space="preserve">Một trang web bán </w:t>
      </w:r>
      <w:r w:rsidR="00180E11">
        <w:rPr>
          <w:sz w:val="26"/>
          <w:szCs w:val="26"/>
          <w:lang w:val="vi-VN"/>
        </w:rPr>
        <w:t xml:space="preserve">Nữ trang </w:t>
      </w:r>
      <w:r w:rsidRPr="00705288">
        <w:rPr>
          <w:sz w:val="26"/>
          <w:szCs w:val="26"/>
          <w:lang w:val="vi-VN"/>
        </w:rPr>
        <w:t>được thiết kế chuyên nghiệp giúp nâng cao giá trị thương hiệu và tạo sự tin tưởng đối với khách hàng. Bằng cách trình bày thông tin sản phẩm một cách rõ ràng, chính xác và hấp dẫn, website sẽ đóng vai trò như một bộ mặt của thương hiệu, từ đó khẳng định uy tín và nâng cao độ nhận diện trên thị trường.</w:t>
      </w:r>
    </w:p>
    <w:p w14:paraId="7D642F11" w14:textId="77777777" w:rsidR="002F6655" w:rsidRDefault="003B0862" w:rsidP="0041622D">
      <w:pPr>
        <w:pStyle w:val="ListParagraph"/>
        <w:tabs>
          <w:tab w:val="left" w:pos="180"/>
        </w:tabs>
        <w:spacing w:after="0" w:line="360" w:lineRule="auto"/>
        <w:ind w:left="0"/>
        <w:textAlignment w:val="baseline"/>
        <w:rPr>
          <w:rFonts w:eastAsia="Times New Roman" w:cs="Times New Roman"/>
          <w:b/>
          <w:bCs/>
          <w:i/>
          <w:iCs/>
          <w:sz w:val="34"/>
          <w:szCs w:val="34"/>
          <w:lang w:val="vi-VN"/>
        </w:rPr>
      </w:pPr>
      <w:r w:rsidRPr="00A10A04">
        <w:rPr>
          <w:rFonts w:eastAsia="Times New Roman" w:cs="Times New Roman"/>
          <w:b/>
          <w:bCs/>
          <w:i/>
          <w:iCs/>
          <w:sz w:val="34"/>
          <w:szCs w:val="34"/>
          <w:lang w:val="vi-VN"/>
        </w:rPr>
        <w:t xml:space="preserve">1.4 </w:t>
      </w:r>
      <w:r w:rsidRPr="00BA4995">
        <w:rPr>
          <w:rFonts w:eastAsia="Times New Roman" w:cs="Times New Roman"/>
          <w:b/>
          <w:bCs/>
          <w:i/>
          <w:iCs/>
          <w:sz w:val="34"/>
          <w:szCs w:val="34"/>
          <w:lang w:val="vi-VN"/>
        </w:rPr>
        <w:t>Mục tiêu của đề tài:</w:t>
      </w:r>
    </w:p>
    <w:p w14:paraId="1A1562BD" w14:textId="5862D14B" w:rsidR="00305DF7" w:rsidRPr="00632B59" w:rsidRDefault="00C826F9" w:rsidP="00C826F9">
      <w:pPr>
        <w:tabs>
          <w:tab w:val="left" w:pos="180"/>
        </w:tabs>
        <w:spacing w:after="0" w:line="360" w:lineRule="auto"/>
        <w:textAlignment w:val="baseline"/>
        <w:rPr>
          <w:rFonts w:eastAsia="Times New Roman" w:cs="Times New Roman"/>
          <w:szCs w:val="26"/>
          <w:lang w:val="vi-VN"/>
        </w:rPr>
      </w:pPr>
      <w:r>
        <w:rPr>
          <w:rFonts w:eastAsia="Times New Roman" w:cs="Times New Roman"/>
          <w:i/>
          <w:iCs/>
          <w:sz w:val="34"/>
          <w:szCs w:val="34"/>
          <w:lang w:val="vi-VN"/>
        </w:rPr>
        <w:tab/>
      </w:r>
      <w:r>
        <w:rPr>
          <w:rFonts w:eastAsia="Times New Roman" w:cs="Times New Roman"/>
          <w:i/>
          <w:iCs/>
          <w:sz w:val="34"/>
          <w:szCs w:val="34"/>
          <w:lang w:val="vi-VN"/>
        </w:rPr>
        <w:tab/>
      </w:r>
      <w:r w:rsidR="00305DF7" w:rsidRPr="00632B59">
        <w:rPr>
          <w:rFonts w:eastAsia="Times New Roman" w:cs="Times New Roman"/>
          <w:i/>
          <w:iCs/>
          <w:szCs w:val="26"/>
          <w:lang w:val="vi-VN"/>
        </w:rPr>
        <w:t xml:space="preserve">- </w:t>
      </w:r>
      <w:r w:rsidR="00305DF7" w:rsidRPr="00632B59">
        <w:rPr>
          <w:rFonts w:eastAsia="Times New Roman" w:cs="Times New Roman"/>
          <w:szCs w:val="26"/>
          <w:lang w:val="vi-VN"/>
        </w:rPr>
        <w:t>Xây dựng giao diện người dùng thân thiện: Thiết kế giao diện dễ sử dụng, hấp dẫn và phù hợp với đối tượng khách hàng mục tiêu, giúp người dùng dễ dàng tìm kiếm và lựa chọn sản phẩm.</w:t>
      </w:r>
    </w:p>
    <w:p w14:paraId="4179A348" w14:textId="421700DF" w:rsidR="00305DF7" w:rsidRPr="00632B59" w:rsidRDefault="00C826F9" w:rsidP="00C826F9">
      <w:pPr>
        <w:tabs>
          <w:tab w:val="left" w:pos="180"/>
        </w:tabs>
        <w:spacing w:after="0" w:line="360" w:lineRule="auto"/>
        <w:textAlignment w:val="baseline"/>
        <w:rPr>
          <w:rFonts w:eastAsia="Times New Roman" w:cs="Times New Roman"/>
          <w:szCs w:val="26"/>
          <w:lang w:val="vi-VN"/>
        </w:rPr>
      </w:pPr>
      <w:r w:rsidRPr="00632B59">
        <w:rPr>
          <w:rFonts w:eastAsia="Times New Roman" w:cs="Times New Roman"/>
          <w:szCs w:val="26"/>
          <w:lang w:val="vi-VN"/>
        </w:rPr>
        <w:tab/>
      </w:r>
      <w:r w:rsidRPr="00632B59">
        <w:rPr>
          <w:rFonts w:eastAsia="Times New Roman" w:cs="Times New Roman"/>
          <w:szCs w:val="26"/>
          <w:lang w:val="vi-VN"/>
        </w:rPr>
        <w:tab/>
      </w:r>
      <w:r w:rsidR="00305DF7" w:rsidRPr="00632B59">
        <w:rPr>
          <w:rFonts w:eastAsia="Times New Roman" w:cs="Times New Roman"/>
          <w:szCs w:val="26"/>
          <w:lang w:val="vi-VN"/>
        </w:rPr>
        <w:t>- Cung cấp thông tin chi tiết về sản phẩm: Đảm bảo mỗi sản phẩm trang sức được mô tả chi tiết với hình ảnh chất lượng cao, thông tin về chất liệu, kích thước, giá cả và các chính sách bảo hành.</w:t>
      </w:r>
    </w:p>
    <w:p w14:paraId="7279EAF4" w14:textId="595FEDE8" w:rsidR="00305DF7" w:rsidRPr="00632B59" w:rsidRDefault="00C826F9" w:rsidP="00C826F9">
      <w:pPr>
        <w:tabs>
          <w:tab w:val="left" w:pos="180"/>
        </w:tabs>
        <w:spacing w:after="0" w:line="360" w:lineRule="auto"/>
        <w:textAlignment w:val="baseline"/>
        <w:rPr>
          <w:rFonts w:eastAsia="Times New Roman" w:cs="Times New Roman"/>
          <w:szCs w:val="26"/>
          <w:lang w:val="vi-VN"/>
        </w:rPr>
      </w:pPr>
      <w:r w:rsidRPr="00632B59">
        <w:rPr>
          <w:rFonts w:eastAsia="Times New Roman" w:cs="Times New Roman"/>
          <w:szCs w:val="26"/>
          <w:lang w:val="vi-VN"/>
        </w:rPr>
        <w:tab/>
      </w:r>
      <w:r w:rsidRPr="00632B59">
        <w:rPr>
          <w:rFonts w:eastAsia="Times New Roman" w:cs="Times New Roman"/>
          <w:szCs w:val="26"/>
          <w:lang w:val="vi-VN"/>
        </w:rPr>
        <w:tab/>
      </w:r>
      <w:r w:rsidR="00305DF7" w:rsidRPr="00632B59">
        <w:rPr>
          <w:rFonts w:eastAsia="Times New Roman" w:cs="Times New Roman"/>
          <w:szCs w:val="26"/>
          <w:lang w:val="vi-VN"/>
        </w:rPr>
        <w:t>- Tích hợp chức năng giỏ hàng và thanh toán trực tuyến: Phát triển hệ thống giỏ hàng cho phép người dùng dễ dàng thêm sản phẩm vào giỏ và thực hiện thanh toán an toàn qua các phương thức thanh toán phổ biến.</w:t>
      </w:r>
    </w:p>
    <w:p w14:paraId="331600F0" w14:textId="4F4A0451" w:rsidR="002F6655" w:rsidRPr="00632B59" w:rsidRDefault="00C826F9" w:rsidP="00305DF7">
      <w:pPr>
        <w:pStyle w:val="ListParagraph"/>
        <w:tabs>
          <w:tab w:val="left" w:pos="180"/>
        </w:tabs>
        <w:spacing w:after="0" w:line="360" w:lineRule="auto"/>
        <w:ind w:left="0"/>
        <w:textAlignment w:val="baseline"/>
        <w:rPr>
          <w:rFonts w:eastAsia="Times New Roman" w:cs="Times New Roman"/>
          <w:szCs w:val="26"/>
          <w:lang w:val="vi-VN"/>
        </w:rPr>
      </w:pPr>
      <w:r w:rsidRPr="00632B59">
        <w:rPr>
          <w:rFonts w:eastAsia="Times New Roman" w:cs="Times New Roman"/>
          <w:szCs w:val="26"/>
          <w:lang w:val="vi-VN"/>
        </w:rPr>
        <w:tab/>
      </w:r>
      <w:r w:rsidRPr="00632B59">
        <w:rPr>
          <w:rFonts w:eastAsia="Times New Roman" w:cs="Times New Roman"/>
          <w:szCs w:val="26"/>
          <w:lang w:val="vi-VN"/>
        </w:rPr>
        <w:tab/>
      </w:r>
      <w:r w:rsidR="00305DF7" w:rsidRPr="00632B59">
        <w:rPr>
          <w:rFonts w:eastAsia="Times New Roman" w:cs="Times New Roman"/>
          <w:szCs w:val="26"/>
          <w:lang w:val="vi-VN"/>
        </w:rPr>
        <w:t>- Tạo hệ thống quản lý đơn hàng: Xây dựng một hệ thống quản lý đơn hàng hiệu quả cho phép người bán theo dõi tình trạng đơn hàng, xử lý đơn hàng và quản lý tồn kho.</w:t>
      </w:r>
      <w:r w:rsidR="003B0862" w:rsidRPr="00632B59">
        <w:rPr>
          <w:rFonts w:eastAsia="Times New Roman" w:cs="Times New Roman"/>
          <w:szCs w:val="26"/>
          <w:lang w:val="vi-VN"/>
        </w:rPr>
        <w:t>  </w:t>
      </w:r>
    </w:p>
    <w:p w14:paraId="505123D3" w14:textId="4949E53F" w:rsidR="00C826F9" w:rsidRPr="00632B59" w:rsidRDefault="00A64DFD" w:rsidP="00305DF7">
      <w:pPr>
        <w:pStyle w:val="ListParagraph"/>
        <w:tabs>
          <w:tab w:val="left" w:pos="180"/>
        </w:tabs>
        <w:spacing w:after="0" w:line="360" w:lineRule="auto"/>
        <w:ind w:left="0"/>
        <w:textAlignment w:val="baseline"/>
        <w:rPr>
          <w:rFonts w:eastAsia="Times New Roman" w:cs="Times New Roman"/>
          <w:szCs w:val="26"/>
          <w:lang w:val="vi-VN"/>
        </w:rPr>
      </w:pPr>
      <w:r w:rsidRPr="00632B59">
        <w:rPr>
          <w:rFonts w:eastAsia="Times New Roman" w:cs="Times New Roman"/>
          <w:szCs w:val="26"/>
          <w:lang w:val="vi-VN"/>
        </w:rPr>
        <w:tab/>
      </w:r>
      <w:r w:rsidRPr="00632B59">
        <w:rPr>
          <w:rFonts w:eastAsia="Times New Roman" w:cs="Times New Roman"/>
          <w:szCs w:val="26"/>
          <w:lang w:val="vi-VN"/>
        </w:rPr>
        <w:tab/>
        <w:t>- Phát triển chức năng đánh giá và phản hồi: Cho phép khách hàng để lại đánh giá và phản hồi về sản phẩm, từ đó giúp cải thiện chất lượng dịch vụ và sản phẩm.</w:t>
      </w:r>
    </w:p>
    <w:p w14:paraId="37D46367" w14:textId="3FBFB152" w:rsidR="00A64DFD" w:rsidRPr="00632B59" w:rsidRDefault="00A64DFD" w:rsidP="00305DF7">
      <w:pPr>
        <w:pStyle w:val="ListParagraph"/>
        <w:tabs>
          <w:tab w:val="left" w:pos="180"/>
        </w:tabs>
        <w:spacing w:after="0" w:line="360" w:lineRule="auto"/>
        <w:ind w:left="0"/>
        <w:textAlignment w:val="baseline"/>
        <w:rPr>
          <w:rFonts w:eastAsia="Times New Roman" w:cs="Times New Roman"/>
          <w:szCs w:val="26"/>
          <w:lang w:val="vi-VN"/>
        </w:rPr>
      </w:pPr>
      <w:r w:rsidRPr="00632B59">
        <w:rPr>
          <w:rFonts w:eastAsia="Times New Roman" w:cs="Times New Roman"/>
          <w:szCs w:val="26"/>
          <w:lang w:val="vi-VN"/>
        </w:rPr>
        <w:tab/>
      </w:r>
      <w:r w:rsidRPr="00632B59">
        <w:rPr>
          <w:rFonts w:eastAsia="Times New Roman" w:cs="Times New Roman"/>
          <w:szCs w:val="26"/>
          <w:lang w:val="vi-VN"/>
        </w:rPr>
        <w:tab/>
        <w:t>- Đảm bảo an toàn và bảo mật thông tin: Thiết lập các biện pháp bảo mật để bảo vệ thông tin cá nhân và giao dịch của người dùng, tạo sự tin tưởng cho khách hàng khi mua sắm.</w:t>
      </w:r>
    </w:p>
    <w:p w14:paraId="4C0E3038" w14:textId="4BA679D1" w:rsidR="003B0862" w:rsidRDefault="003B0862" w:rsidP="0041622D">
      <w:pPr>
        <w:spacing w:after="0" w:line="360" w:lineRule="auto"/>
        <w:textAlignment w:val="baseline"/>
        <w:rPr>
          <w:rFonts w:eastAsia="Times New Roman" w:cs="Times New Roman"/>
          <w:i/>
          <w:iCs/>
          <w:sz w:val="34"/>
          <w:szCs w:val="34"/>
          <w:lang w:val="vi-VN"/>
        </w:rPr>
      </w:pPr>
      <w:r w:rsidRPr="00E96044">
        <w:rPr>
          <w:rFonts w:eastAsia="Times New Roman" w:cs="Times New Roman"/>
          <w:b/>
          <w:bCs/>
          <w:i/>
          <w:iCs/>
          <w:sz w:val="34"/>
          <w:szCs w:val="34"/>
          <w:lang w:val="vi-VN"/>
        </w:rPr>
        <w:t>1.</w:t>
      </w:r>
      <w:r w:rsidR="0041622D" w:rsidRPr="00E96044">
        <w:rPr>
          <w:rFonts w:eastAsia="Times New Roman" w:cs="Times New Roman"/>
          <w:b/>
          <w:bCs/>
          <w:i/>
          <w:iCs/>
          <w:sz w:val="34"/>
          <w:szCs w:val="34"/>
          <w:lang w:val="vi-VN"/>
        </w:rPr>
        <w:t>5</w:t>
      </w:r>
      <w:r w:rsidRPr="00E96044">
        <w:rPr>
          <w:rFonts w:eastAsia="Times New Roman" w:cs="Times New Roman"/>
          <w:b/>
          <w:bCs/>
          <w:i/>
          <w:iCs/>
          <w:sz w:val="34"/>
          <w:szCs w:val="34"/>
          <w:lang w:val="vi-VN"/>
        </w:rPr>
        <w:t xml:space="preserve"> Phạm vi sử dụng: </w:t>
      </w:r>
      <w:r w:rsidRPr="00E96044">
        <w:rPr>
          <w:rFonts w:eastAsia="Times New Roman" w:cs="Times New Roman"/>
          <w:i/>
          <w:iCs/>
          <w:sz w:val="34"/>
          <w:szCs w:val="34"/>
          <w:lang w:val="vi-VN"/>
        </w:rPr>
        <w:t> </w:t>
      </w:r>
    </w:p>
    <w:p w14:paraId="44BA24E4" w14:textId="1CE90C80" w:rsidR="00704BD8" w:rsidRPr="00704BD8" w:rsidRDefault="00704BD8" w:rsidP="007F0E96">
      <w:pPr>
        <w:numPr>
          <w:ilvl w:val="0"/>
          <w:numId w:val="32"/>
        </w:numPr>
        <w:spacing w:after="0" w:line="360" w:lineRule="auto"/>
        <w:textAlignment w:val="baseline"/>
        <w:rPr>
          <w:rFonts w:eastAsia="Times New Roman" w:cs="Times New Roman"/>
          <w:szCs w:val="26"/>
          <w:lang w:val="vi-VN"/>
        </w:rPr>
      </w:pPr>
      <w:r w:rsidRPr="00704BD8">
        <w:rPr>
          <w:rFonts w:eastAsia="Times New Roman" w:cs="Times New Roman"/>
          <w:b/>
          <w:bCs/>
          <w:szCs w:val="26"/>
          <w:lang w:val="vi-VN"/>
        </w:rPr>
        <w:t>Khách hàng cá nhân</w:t>
      </w:r>
      <w:r w:rsidRPr="00704BD8">
        <w:rPr>
          <w:rFonts w:eastAsia="Times New Roman" w:cs="Times New Roman"/>
          <w:szCs w:val="26"/>
          <w:lang w:val="vi-VN"/>
        </w:rPr>
        <w:t xml:space="preserve">: Những người tiêu dùng có nhu cầu mua sắm </w:t>
      </w:r>
      <w:r w:rsidR="00F7286A">
        <w:rPr>
          <w:rFonts w:eastAsia="Times New Roman" w:cs="Times New Roman"/>
          <w:szCs w:val="26"/>
          <w:lang w:val="vi-VN"/>
        </w:rPr>
        <w:t xml:space="preserve">Nữ trang </w:t>
      </w:r>
      <w:r w:rsidRPr="00704BD8">
        <w:rPr>
          <w:rFonts w:eastAsia="Times New Roman" w:cs="Times New Roman"/>
          <w:szCs w:val="26"/>
          <w:lang w:val="vi-VN"/>
        </w:rPr>
        <w:t>cho bản thân hoặc làm quà tặng cho người khác.</w:t>
      </w:r>
    </w:p>
    <w:p w14:paraId="34261C7D" w14:textId="7451DD73" w:rsidR="00704BD8" w:rsidRPr="00704BD8" w:rsidRDefault="00704BD8" w:rsidP="007F0E96">
      <w:pPr>
        <w:numPr>
          <w:ilvl w:val="0"/>
          <w:numId w:val="32"/>
        </w:numPr>
        <w:spacing w:after="0" w:line="360" w:lineRule="auto"/>
        <w:textAlignment w:val="baseline"/>
        <w:rPr>
          <w:rFonts w:eastAsia="Times New Roman" w:cs="Times New Roman"/>
          <w:szCs w:val="26"/>
          <w:lang w:val="vi-VN"/>
        </w:rPr>
      </w:pPr>
      <w:r w:rsidRPr="00704BD8">
        <w:rPr>
          <w:rFonts w:eastAsia="Times New Roman" w:cs="Times New Roman"/>
          <w:b/>
          <w:bCs/>
          <w:szCs w:val="26"/>
          <w:lang w:val="vi-VN"/>
        </w:rPr>
        <w:t>Nhà sản xuất và nhà cung cấp</w:t>
      </w:r>
      <w:r w:rsidRPr="00704BD8">
        <w:rPr>
          <w:rFonts w:eastAsia="Times New Roman" w:cs="Times New Roman"/>
          <w:szCs w:val="26"/>
          <w:lang w:val="vi-VN"/>
        </w:rPr>
        <w:t xml:space="preserve">: Các doanh nghiệp hoặc cá nhân sản xuất và phân phối </w:t>
      </w:r>
      <w:r w:rsidR="00786CEA">
        <w:rPr>
          <w:rFonts w:eastAsia="Times New Roman" w:cs="Times New Roman"/>
          <w:szCs w:val="26"/>
          <w:lang w:val="vi-VN"/>
        </w:rPr>
        <w:t xml:space="preserve">Nữ trang </w:t>
      </w:r>
      <w:r w:rsidRPr="00704BD8">
        <w:rPr>
          <w:rFonts w:eastAsia="Times New Roman" w:cs="Times New Roman"/>
          <w:szCs w:val="26"/>
          <w:lang w:val="vi-VN"/>
        </w:rPr>
        <w:t>muốn giới thiệu sản phẩm của mình đến khách hàng.</w:t>
      </w:r>
    </w:p>
    <w:p w14:paraId="351FC333" w14:textId="3B8C14E5" w:rsidR="00704BD8" w:rsidRPr="00704BD8" w:rsidRDefault="00704BD8" w:rsidP="007F0E96">
      <w:pPr>
        <w:numPr>
          <w:ilvl w:val="0"/>
          <w:numId w:val="32"/>
        </w:numPr>
        <w:spacing w:after="0" w:line="360" w:lineRule="auto"/>
        <w:textAlignment w:val="baseline"/>
        <w:rPr>
          <w:rFonts w:eastAsia="Times New Roman" w:cs="Times New Roman"/>
          <w:szCs w:val="26"/>
          <w:lang w:val="vi-VN"/>
        </w:rPr>
      </w:pPr>
      <w:r w:rsidRPr="00704BD8">
        <w:rPr>
          <w:rFonts w:eastAsia="Times New Roman" w:cs="Times New Roman"/>
          <w:b/>
          <w:bCs/>
          <w:szCs w:val="26"/>
          <w:lang w:val="vi-VN"/>
        </w:rPr>
        <w:t>Người tiêu dùng tiềm năng</w:t>
      </w:r>
      <w:r w:rsidRPr="00704BD8">
        <w:rPr>
          <w:rFonts w:eastAsia="Times New Roman" w:cs="Times New Roman"/>
          <w:szCs w:val="26"/>
          <w:lang w:val="vi-VN"/>
        </w:rPr>
        <w:t xml:space="preserve">: Những người đang tìm kiếm thông tin về </w:t>
      </w:r>
      <w:r w:rsidR="00786CEA">
        <w:rPr>
          <w:rFonts w:eastAsia="Times New Roman" w:cs="Times New Roman"/>
          <w:szCs w:val="26"/>
          <w:lang w:val="vi-VN"/>
        </w:rPr>
        <w:t>Nữ trang</w:t>
      </w:r>
      <w:r w:rsidRPr="00704BD8">
        <w:rPr>
          <w:rFonts w:eastAsia="Times New Roman" w:cs="Times New Roman"/>
          <w:szCs w:val="26"/>
          <w:lang w:val="vi-VN"/>
        </w:rPr>
        <w:t xml:space="preserve">, xu hướng thời trang, và các mẹo chăm sóc </w:t>
      </w:r>
      <w:r w:rsidR="00786CEA">
        <w:rPr>
          <w:rFonts w:eastAsia="Times New Roman" w:cs="Times New Roman"/>
          <w:szCs w:val="26"/>
          <w:lang w:val="vi-VN"/>
        </w:rPr>
        <w:t>Nữ trang</w:t>
      </w:r>
      <w:r w:rsidRPr="00704BD8">
        <w:rPr>
          <w:rFonts w:eastAsia="Times New Roman" w:cs="Times New Roman"/>
          <w:szCs w:val="26"/>
          <w:lang w:val="vi-VN"/>
        </w:rPr>
        <w:t>.</w:t>
      </w:r>
    </w:p>
    <w:p w14:paraId="17514CBE" w14:textId="160DBADF" w:rsidR="003B0862" w:rsidRDefault="003B0862" w:rsidP="0041622D">
      <w:pPr>
        <w:spacing w:after="0" w:line="360" w:lineRule="auto"/>
        <w:textAlignment w:val="baseline"/>
        <w:rPr>
          <w:rFonts w:eastAsia="Times New Roman" w:cs="Times New Roman"/>
          <w:i/>
          <w:iCs/>
          <w:sz w:val="34"/>
          <w:szCs w:val="34"/>
          <w:lang w:val="vi-VN"/>
        </w:rPr>
      </w:pPr>
      <w:r w:rsidRPr="00E96044">
        <w:rPr>
          <w:rFonts w:eastAsia="Times New Roman" w:cs="Times New Roman"/>
          <w:b/>
          <w:bCs/>
          <w:i/>
          <w:iCs/>
          <w:sz w:val="34"/>
          <w:szCs w:val="34"/>
          <w:lang w:val="vi-VN"/>
        </w:rPr>
        <w:t>1.</w:t>
      </w:r>
      <w:r w:rsidR="0041622D" w:rsidRPr="00E96044">
        <w:rPr>
          <w:rFonts w:eastAsia="Times New Roman" w:cs="Times New Roman"/>
          <w:b/>
          <w:bCs/>
          <w:i/>
          <w:iCs/>
          <w:sz w:val="34"/>
          <w:szCs w:val="34"/>
          <w:lang w:val="vi-VN"/>
        </w:rPr>
        <w:t>6</w:t>
      </w:r>
      <w:r w:rsidRPr="00E96044">
        <w:rPr>
          <w:rFonts w:eastAsia="Times New Roman" w:cs="Times New Roman"/>
          <w:b/>
          <w:bCs/>
          <w:i/>
          <w:iCs/>
          <w:sz w:val="34"/>
          <w:szCs w:val="34"/>
          <w:lang w:val="vi-VN"/>
        </w:rPr>
        <w:t xml:space="preserve"> Phương pháp nghiên cứu và lựa chọn công nghệ:</w:t>
      </w:r>
      <w:r w:rsidRPr="00E96044">
        <w:rPr>
          <w:rFonts w:eastAsia="Times New Roman" w:cs="Times New Roman"/>
          <w:i/>
          <w:iCs/>
          <w:sz w:val="34"/>
          <w:szCs w:val="34"/>
          <w:lang w:val="vi-VN"/>
        </w:rPr>
        <w:t> </w:t>
      </w:r>
    </w:p>
    <w:p w14:paraId="54DA74C8" w14:textId="77777777" w:rsidR="001D03F4" w:rsidRPr="001D03F4" w:rsidRDefault="001D03F4" w:rsidP="007F0E96">
      <w:pPr>
        <w:pStyle w:val="ListParagraph"/>
        <w:numPr>
          <w:ilvl w:val="0"/>
          <w:numId w:val="12"/>
        </w:numPr>
        <w:spacing w:after="0" w:line="360" w:lineRule="auto"/>
        <w:ind w:hanging="180"/>
        <w:textAlignment w:val="baseline"/>
        <w:rPr>
          <w:rFonts w:ascii="Segoe UI" w:eastAsia="Times New Roman" w:hAnsi="Segoe UI" w:cs="Segoe UI"/>
          <w:sz w:val="18"/>
          <w:szCs w:val="18"/>
          <w:lang w:val="vi-VN"/>
        </w:rPr>
      </w:pPr>
      <w:r w:rsidRPr="001D03F4">
        <w:rPr>
          <w:rFonts w:eastAsia="Times New Roman" w:cs="Times New Roman"/>
          <w:szCs w:val="26"/>
          <w:lang w:val="vi-VN"/>
        </w:rPr>
        <w:t>Tham khảo tài liệu, xem hướng dẫn và bài giảng từ thầy giảng viên </w:t>
      </w:r>
    </w:p>
    <w:p w14:paraId="5BBEF332" w14:textId="50E2F689" w:rsidR="001D03F4" w:rsidRPr="001D03F4" w:rsidRDefault="001D03F4" w:rsidP="007F0E96">
      <w:pPr>
        <w:pStyle w:val="ListParagraph"/>
        <w:numPr>
          <w:ilvl w:val="0"/>
          <w:numId w:val="12"/>
        </w:numPr>
        <w:spacing w:after="0" w:line="360" w:lineRule="auto"/>
        <w:ind w:hanging="180"/>
        <w:textAlignment w:val="baseline"/>
        <w:rPr>
          <w:rFonts w:ascii="Segoe UI" w:eastAsia="Times New Roman" w:hAnsi="Segoe UI" w:cs="Segoe UI"/>
          <w:sz w:val="18"/>
          <w:szCs w:val="18"/>
          <w:lang w:val="vi-VN"/>
        </w:rPr>
      </w:pPr>
      <w:r w:rsidRPr="001D03F4">
        <w:rPr>
          <w:rFonts w:eastAsia="Times New Roman" w:cs="Times New Roman"/>
          <w:szCs w:val="26"/>
          <w:lang w:val="vi-VN"/>
        </w:rPr>
        <w:t xml:space="preserve">Khảo sát các trang web </w:t>
      </w:r>
      <w:r w:rsidR="000956DE">
        <w:rPr>
          <w:rFonts w:eastAsia="Times New Roman" w:cs="Times New Roman"/>
          <w:szCs w:val="26"/>
          <w:lang w:val="vi-VN"/>
        </w:rPr>
        <w:t>mua bán Nữ trang.</w:t>
      </w:r>
    </w:p>
    <w:p w14:paraId="4784BD80" w14:textId="77777777" w:rsidR="001D03F4" w:rsidRPr="001D03F4" w:rsidRDefault="001D03F4" w:rsidP="007F0E96">
      <w:pPr>
        <w:pStyle w:val="ListParagraph"/>
        <w:numPr>
          <w:ilvl w:val="0"/>
          <w:numId w:val="12"/>
        </w:numPr>
        <w:spacing w:after="0" w:line="360" w:lineRule="auto"/>
        <w:ind w:hanging="180"/>
        <w:textAlignment w:val="baseline"/>
        <w:rPr>
          <w:rFonts w:ascii="Segoe UI" w:eastAsia="Times New Roman" w:hAnsi="Segoe UI" w:cs="Segoe UI"/>
          <w:sz w:val="18"/>
          <w:szCs w:val="18"/>
          <w:lang w:val="vi-VN"/>
        </w:rPr>
      </w:pPr>
      <w:r w:rsidRPr="001D03F4">
        <w:rPr>
          <w:rFonts w:eastAsia="Times New Roman" w:cs="Times New Roman"/>
          <w:szCs w:val="26"/>
          <w:lang w:val="vi-VN"/>
        </w:rPr>
        <w:t>Lập trình cho các chức năng của website </w:t>
      </w:r>
    </w:p>
    <w:p w14:paraId="4A66A666" w14:textId="77777777" w:rsidR="001D03F4" w:rsidRPr="001D03F4" w:rsidRDefault="001D03F4" w:rsidP="007F0E96">
      <w:pPr>
        <w:pStyle w:val="ListParagraph"/>
        <w:numPr>
          <w:ilvl w:val="0"/>
          <w:numId w:val="12"/>
        </w:numPr>
        <w:spacing w:after="0" w:line="360" w:lineRule="auto"/>
        <w:ind w:hanging="180"/>
        <w:textAlignment w:val="baseline"/>
        <w:rPr>
          <w:rFonts w:ascii="Segoe UI" w:eastAsia="Times New Roman" w:hAnsi="Segoe UI" w:cs="Segoe UI"/>
          <w:sz w:val="18"/>
          <w:szCs w:val="18"/>
          <w:lang w:val="vi-VN"/>
        </w:rPr>
      </w:pPr>
      <w:r w:rsidRPr="001D03F4">
        <w:rPr>
          <w:rFonts w:eastAsia="Times New Roman" w:cs="Times New Roman"/>
          <w:szCs w:val="26"/>
          <w:lang w:val="vi-VN"/>
        </w:rPr>
        <w:t>Tham khảo một số mã nguồn mở. </w:t>
      </w:r>
    </w:p>
    <w:p w14:paraId="50865BCA" w14:textId="4FB6EF98" w:rsidR="003B0862" w:rsidRDefault="003B0862" w:rsidP="0041622D">
      <w:pPr>
        <w:spacing w:after="0" w:line="360" w:lineRule="auto"/>
        <w:textAlignment w:val="baseline"/>
        <w:rPr>
          <w:rFonts w:eastAsia="Times New Roman" w:cs="Times New Roman"/>
          <w:i/>
          <w:iCs/>
          <w:sz w:val="34"/>
          <w:szCs w:val="34"/>
          <w:lang w:val="vi-VN"/>
        </w:rPr>
      </w:pPr>
      <w:r w:rsidRPr="00E96044">
        <w:rPr>
          <w:rFonts w:eastAsia="Times New Roman" w:cs="Times New Roman"/>
          <w:b/>
          <w:bCs/>
          <w:i/>
          <w:iCs/>
          <w:sz w:val="34"/>
          <w:szCs w:val="34"/>
          <w:lang w:val="vi-VN"/>
        </w:rPr>
        <w:t>1.</w:t>
      </w:r>
      <w:r w:rsidR="0041622D" w:rsidRPr="00E96044">
        <w:rPr>
          <w:rFonts w:eastAsia="Times New Roman" w:cs="Times New Roman"/>
          <w:b/>
          <w:bCs/>
          <w:i/>
          <w:iCs/>
          <w:sz w:val="34"/>
          <w:szCs w:val="34"/>
          <w:lang w:val="vi-VN"/>
        </w:rPr>
        <w:t>7</w:t>
      </w:r>
      <w:r w:rsidRPr="00E96044">
        <w:rPr>
          <w:rFonts w:eastAsia="Times New Roman" w:cs="Times New Roman"/>
          <w:b/>
          <w:bCs/>
          <w:i/>
          <w:iCs/>
          <w:sz w:val="34"/>
          <w:szCs w:val="34"/>
          <w:lang w:val="vi-VN"/>
        </w:rPr>
        <w:t xml:space="preserve"> Phương pháp tiếp cận:</w:t>
      </w:r>
      <w:r w:rsidRPr="00E96044">
        <w:rPr>
          <w:rFonts w:eastAsia="Times New Roman" w:cs="Times New Roman"/>
          <w:i/>
          <w:iCs/>
          <w:sz w:val="34"/>
          <w:szCs w:val="34"/>
          <w:lang w:val="vi-VN"/>
        </w:rPr>
        <w:t> </w:t>
      </w:r>
    </w:p>
    <w:p w14:paraId="210E38FD" w14:textId="79F09F74" w:rsidR="003C7ED9" w:rsidRPr="003C7ED9" w:rsidRDefault="003C7ED9" w:rsidP="003C7ED9">
      <w:pPr>
        <w:spacing w:after="0" w:line="360" w:lineRule="auto"/>
        <w:textAlignment w:val="baseline"/>
        <w:rPr>
          <w:rFonts w:eastAsia="Times New Roman" w:cs="Times New Roman"/>
          <w:szCs w:val="26"/>
          <w:lang w:val="vi-VN"/>
        </w:rPr>
      </w:pPr>
      <w:r>
        <w:rPr>
          <w:rFonts w:eastAsia="Times New Roman" w:cs="Times New Roman"/>
          <w:sz w:val="28"/>
          <w:szCs w:val="28"/>
          <w:lang w:val="vi-VN"/>
        </w:rPr>
        <w:t xml:space="preserve">- </w:t>
      </w:r>
      <w:r w:rsidRPr="003C7ED9">
        <w:rPr>
          <w:rFonts w:eastAsia="Times New Roman" w:cs="Times New Roman"/>
          <w:sz w:val="28"/>
          <w:szCs w:val="28"/>
          <w:lang w:val="vi-VN"/>
        </w:rPr>
        <w:t xml:space="preserve">  </w:t>
      </w:r>
      <w:r w:rsidRPr="003C7ED9">
        <w:rPr>
          <w:rFonts w:eastAsia="Times New Roman" w:cs="Times New Roman"/>
          <w:b/>
          <w:bCs/>
          <w:szCs w:val="26"/>
          <w:lang w:val="vi-VN"/>
        </w:rPr>
        <w:t>Nghiên cứu thị trường</w:t>
      </w:r>
      <w:r w:rsidRPr="003C7ED9">
        <w:rPr>
          <w:rFonts w:eastAsia="Times New Roman" w:cs="Times New Roman"/>
          <w:szCs w:val="26"/>
          <w:lang w:val="vi-VN"/>
        </w:rPr>
        <w:t>: Xác định đối tượng khách hàng và nhu cầu của họ.</w:t>
      </w:r>
    </w:p>
    <w:p w14:paraId="39ACF2C4" w14:textId="4ACBEBE6" w:rsidR="003C7ED9" w:rsidRPr="003C7ED9" w:rsidRDefault="003C7ED9" w:rsidP="003C7ED9">
      <w:pPr>
        <w:spacing w:after="0" w:line="360" w:lineRule="auto"/>
        <w:textAlignment w:val="baseline"/>
        <w:rPr>
          <w:rFonts w:eastAsia="Times New Roman" w:cs="Times New Roman"/>
          <w:szCs w:val="26"/>
          <w:lang w:val="vi-VN"/>
        </w:rPr>
      </w:pPr>
      <w:r w:rsidRPr="003C7ED9">
        <w:rPr>
          <w:rFonts w:eastAsia="Times New Roman" w:cs="Times New Roman"/>
          <w:szCs w:val="26"/>
          <w:lang w:val="vi-VN"/>
        </w:rPr>
        <w:t xml:space="preserve">-   </w:t>
      </w:r>
      <w:r w:rsidRPr="003C7ED9">
        <w:rPr>
          <w:rFonts w:eastAsia="Times New Roman" w:cs="Times New Roman"/>
          <w:b/>
          <w:bCs/>
          <w:szCs w:val="26"/>
          <w:lang w:val="vi-VN"/>
        </w:rPr>
        <w:t>Chọn nền tảng xây dựng website</w:t>
      </w:r>
    </w:p>
    <w:p w14:paraId="3AEA0D2A" w14:textId="17913932" w:rsidR="003C7ED9" w:rsidRPr="003C7ED9" w:rsidRDefault="003C7ED9" w:rsidP="003C7ED9">
      <w:pPr>
        <w:spacing w:after="0" w:line="360" w:lineRule="auto"/>
        <w:textAlignment w:val="baseline"/>
        <w:rPr>
          <w:rFonts w:eastAsia="Times New Roman" w:cs="Times New Roman"/>
          <w:szCs w:val="26"/>
          <w:lang w:val="vi-VN"/>
        </w:rPr>
      </w:pPr>
      <w:r w:rsidRPr="003C7ED9">
        <w:rPr>
          <w:rFonts w:eastAsia="Times New Roman" w:cs="Times New Roman"/>
          <w:szCs w:val="26"/>
          <w:lang w:val="vi-VN"/>
        </w:rPr>
        <w:t xml:space="preserve">-   </w:t>
      </w:r>
      <w:r w:rsidRPr="003C7ED9">
        <w:rPr>
          <w:rFonts w:eastAsia="Times New Roman" w:cs="Times New Roman"/>
          <w:b/>
          <w:bCs/>
          <w:szCs w:val="26"/>
          <w:lang w:val="vi-VN"/>
        </w:rPr>
        <w:t>Thiết kế giao diện đơn giản</w:t>
      </w:r>
      <w:r w:rsidRPr="003C7ED9">
        <w:rPr>
          <w:rFonts w:eastAsia="Times New Roman" w:cs="Times New Roman"/>
          <w:szCs w:val="26"/>
          <w:lang w:val="vi-VN"/>
        </w:rPr>
        <w:t>: Giao diện dễ sử dụng, đẹp mắt và tương thích với các thiết bị di động.</w:t>
      </w:r>
    </w:p>
    <w:p w14:paraId="4007D46E" w14:textId="0080936C" w:rsidR="003C7ED9" w:rsidRPr="003C7ED9" w:rsidRDefault="003C7ED9" w:rsidP="003C7ED9">
      <w:pPr>
        <w:spacing w:after="0" w:line="360" w:lineRule="auto"/>
        <w:textAlignment w:val="baseline"/>
        <w:rPr>
          <w:rFonts w:eastAsia="Times New Roman" w:cs="Times New Roman"/>
          <w:szCs w:val="26"/>
          <w:lang w:val="vi-VN"/>
        </w:rPr>
      </w:pPr>
      <w:r w:rsidRPr="003C7ED9">
        <w:rPr>
          <w:rFonts w:eastAsia="Times New Roman" w:cs="Times New Roman"/>
          <w:szCs w:val="26"/>
          <w:lang w:val="vi-VN"/>
        </w:rPr>
        <w:t xml:space="preserve">-  </w:t>
      </w:r>
      <w:r w:rsidRPr="003C7ED9">
        <w:rPr>
          <w:rFonts w:eastAsia="Times New Roman" w:cs="Times New Roman"/>
          <w:b/>
          <w:bCs/>
          <w:szCs w:val="26"/>
          <w:lang w:val="vi-VN"/>
        </w:rPr>
        <w:t>Thêm tính năng cơ bản</w:t>
      </w:r>
      <w:r w:rsidRPr="003C7ED9">
        <w:rPr>
          <w:rFonts w:eastAsia="Times New Roman" w:cs="Times New Roman"/>
          <w:szCs w:val="26"/>
          <w:lang w:val="vi-VN"/>
        </w:rPr>
        <w:t>: Tìm kiếm sản phẩm, giỏ hàng, thanh toán an toàn.</w:t>
      </w:r>
    </w:p>
    <w:p w14:paraId="076D6771" w14:textId="3CC67BA0" w:rsidR="003C7ED9" w:rsidRPr="003C7ED9" w:rsidRDefault="003C7ED9" w:rsidP="003C7ED9">
      <w:pPr>
        <w:spacing w:after="0" w:line="360" w:lineRule="auto"/>
        <w:textAlignment w:val="baseline"/>
        <w:rPr>
          <w:rFonts w:eastAsia="Times New Roman" w:cs="Times New Roman"/>
          <w:szCs w:val="26"/>
          <w:lang w:val="vi-VN"/>
        </w:rPr>
      </w:pPr>
      <w:r w:rsidRPr="003C7ED9">
        <w:rPr>
          <w:rFonts w:eastAsia="Times New Roman" w:cs="Times New Roman"/>
          <w:szCs w:val="26"/>
          <w:lang w:val="vi-VN"/>
        </w:rPr>
        <w:t xml:space="preserve">-  </w:t>
      </w:r>
      <w:r w:rsidRPr="003C7ED9">
        <w:rPr>
          <w:rFonts w:eastAsia="Times New Roman" w:cs="Times New Roman"/>
          <w:b/>
          <w:bCs/>
          <w:szCs w:val="26"/>
          <w:lang w:val="vi-VN"/>
        </w:rPr>
        <w:t>Tối ưu SEO</w:t>
      </w:r>
      <w:r w:rsidRPr="003C7ED9">
        <w:rPr>
          <w:rFonts w:eastAsia="Times New Roman" w:cs="Times New Roman"/>
          <w:szCs w:val="26"/>
          <w:lang w:val="vi-VN"/>
        </w:rPr>
        <w:t>: Đảm bảo website dễ tìm trên Google.</w:t>
      </w:r>
    </w:p>
    <w:p w14:paraId="0B26079C" w14:textId="76617A31" w:rsidR="003C7ED9" w:rsidRPr="003C7ED9" w:rsidRDefault="003C7ED9" w:rsidP="003C7ED9">
      <w:pPr>
        <w:spacing w:after="0" w:line="360" w:lineRule="auto"/>
        <w:textAlignment w:val="baseline"/>
        <w:rPr>
          <w:rFonts w:eastAsia="Times New Roman" w:cs="Times New Roman"/>
          <w:szCs w:val="26"/>
          <w:lang w:val="vi-VN"/>
        </w:rPr>
      </w:pPr>
      <w:r w:rsidRPr="003C7ED9">
        <w:rPr>
          <w:rFonts w:eastAsia="Times New Roman" w:cs="Times New Roman"/>
          <w:szCs w:val="26"/>
          <w:lang w:val="vi-VN"/>
        </w:rPr>
        <w:t xml:space="preserve">-  </w:t>
      </w:r>
      <w:r w:rsidRPr="003C7ED9">
        <w:rPr>
          <w:rFonts w:eastAsia="Times New Roman" w:cs="Times New Roman"/>
          <w:b/>
          <w:bCs/>
          <w:szCs w:val="26"/>
          <w:lang w:val="vi-VN"/>
        </w:rPr>
        <w:t>Quảng bá</w:t>
      </w:r>
      <w:r w:rsidRPr="003C7ED9">
        <w:rPr>
          <w:rFonts w:eastAsia="Times New Roman" w:cs="Times New Roman"/>
          <w:szCs w:val="26"/>
          <w:lang w:val="vi-VN"/>
        </w:rPr>
        <w:t>: Sử dụng mạng xã hội, quảng cáo online để thu hút khách hàng.</w:t>
      </w:r>
    </w:p>
    <w:p w14:paraId="3D1ADE38" w14:textId="77777777" w:rsidR="003C7ED9" w:rsidRPr="003C7ED9" w:rsidRDefault="003C7ED9" w:rsidP="003C7ED9">
      <w:pPr>
        <w:spacing w:after="0" w:line="360" w:lineRule="auto"/>
        <w:textAlignment w:val="baseline"/>
        <w:rPr>
          <w:rFonts w:eastAsia="Times New Roman" w:cs="Times New Roman"/>
          <w:szCs w:val="26"/>
          <w:lang w:val="vi-VN"/>
        </w:rPr>
      </w:pPr>
      <w:r w:rsidRPr="003C7ED9">
        <w:rPr>
          <w:rFonts w:eastAsia="Times New Roman" w:cs="Times New Roman"/>
          <w:szCs w:val="26"/>
          <w:lang w:val="vi-VN"/>
        </w:rPr>
        <w:t xml:space="preserve">-  </w:t>
      </w:r>
      <w:r w:rsidRPr="003C7ED9">
        <w:rPr>
          <w:rFonts w:eastAsia="Times New Roman" w:cs="Times New Roman"/>
          <w:b/>
          <w:bCs/>
          <w:szCs w:val="26"/>
          <w:lang w:val="vi-VN"/>
        </w:rPr>
        <w:t>Chăm sóc khách hàng</w:t>
      </w:r>
      <w:r w:rsidRPr="003C7ED9">
        <w:rPr>
          <w:rFonts w:eastAsia="Times New Roman" w:cs="Times New Roman"/>
          <w:szCs w:val="26"/>
          <w:lang w:val="vi-VN"/>
        </w:rPr>
        <w:t>: Cung cấp hỗ trợ trực tuyến và chính sách đổi trả rõ ràng</w:t>
      </w:r>
    </w:p>
    <w:p w14:paraId="0B7EF332" w14:textId="67444A14" w:rsidR="00CC0E3C" w:rsidRDefault="0041622D" w:rsidP="00BA2FAE">
      <w:pPr>
        <w:spacing w:after="0" w:line="360" w:lineRule="auto"/>
        <w:textAlignment w:val="baseline"/>
        <w:rPr>
          <w:rFonts w:eastAsia="Times New Roman" w:cs="Times New Roman"/>
          <w:i/>
          <w:iCs/>
          <w:sz w:val="34"/>
          <w:szCs w:val="34"/>
          <w:lang w:val="vi-VN"/>
        </w:rPr>
      </w:pPr>
      <w:r w:rsidRPr="00E96044">
        <w:rPr>
          <w:rFonts w:eastAsia="Times New Roman" w:cs="Times New Roman"/>
          <w:b/>
          <w:bCs/>
          <w:i/>
          <w:iCs/>
          <w:sz w:val="34"/>
          <w:szCs w:val="34"/>
          <w:lang w:val="vi-VN"/>
        </w:rPr>
        <w:t>1</w:t>
      </w:r>
      <w:r w:rsidRPr="00A10A04">
        <w:rPr>
          <w:rFonts w:eastAsia="Times New Roman" w:cs="Times New Roman"/>
          <w:b/>
          <w:bCs/>
          <w:i/>
          <w:iCs/>
          <w:sz w:val="34"/>
          <w:szCs w:val="34"/>
          <w:lang w:val="vi-VN"/>
        </w:rPr>
        <w:t>.</w:t>
      </w:r>
      <w:r w:rsidRPr="00E96044">
        <w:rPr>
          <w:rFonts w:eastAsia="Times New Roman" w:cs="Times New Roman"/>
          <w:b/>
          <w:bCs/>
          <w:i/>
          <w:iCs/>
          <w:sz w:val="34"/>
          <w:szCs w:val="34"/>
          <w:lang w:val="vi-VN"/>
        </w:rPr>
        <w:t>8</w:t>
      </w:r>
      <w:r w:rsidRPr="00A10A04">
        <w:rPr>
          <w:rFonts w:eastAsia="Times New Roman" w:cs="Times New Roman"/>
          <w:b/>
          <w:bCs/>
          <w:i/>
          <w:iCs/>
          <w:sz w:val="34"/>
          <w:szCs w:val="34"/>
          <w:lang w:val="vi-VN"/>
        </w:rPr>
        <w:t xml:space="preserve"> </w:t>
      </w:r>
      <w:r w:rsidR="00FA0119" w:rsidRPr="00E96044">
        <w:rPr>
          <w:rFonts w:eastAsia="Times New Roman" w:cs="Times New Roman"/>
          <w:b/>
          <w:bCs/>
          <w:i/>
          <w:iCs/>
          <w:sz w:val="34"/>
          <w:szCs w:val="34"/>
          <w:lang w:val="vi-VN"/>
        </w:rPr>
        <w:t>Yêu cầu đối với sản phẩm</w:t>
      </w:r>
      <w:r w:rsidR="003B0862" w:rsidRPr="00E96044">
        <w:rPr>
          <w:rFonts w:eastAsia="Times New Roman" w:cs="Times New Roman"/>
          <w:b/>
          <w:bCs/>
          <w:i/>
          <w:iCs/>
          <w:sz w:val="34"/>
          <w:szCs w:val="34"/>
          <w:lang w:val="vi-VN"/>
        </w:rPr>
        <w:t>:</w:t>
      </w:r>
      <w:r w:rsidR="003B0862" w:rsidRPr="00E96044">
        <w:rPr>
          <w:rFonts w:eastAsia="Times New Roman" w:cs="Times New Roman"/>
          <w:i/>
          <w:iCs/>
          <w:sz w:val="34"/>
          <w:szCs w:val="34"/>
          <w:lang w:val="vi-VN"/>
        </w:rPr>
        <w:t> </w:t>
      </w:r>
    </w:p>
    <w:p w14:paraId="6D26EDF6" w14:textId="3BB72ED9" w:rsidR="00BA2FAE" w:rsidRPr="00BA2FAE" w:rsidRDefault="00BA2FAE" w:rsidP="007F0E96">
      <w:pPr>
        <w:pStyle w:val="ListParagraph"/>
        <w:numPr>
          <w:ilvl w:val="0"/>
          <w:numId w:val="31"/>
        </w:numPr>
        <w:spacing w:after="0" w:line="360" w:lineRule="auto"/>
        <w:textAlignment w:val="baseline"/>
        <w:rPr>
          <w:rFonts w:eastAsia="Times New Roman" w:cs="Times New Roman"/>
          <w:b/>
          <w:bCs/>
          <w:szCs w:val="26"/>
          <w:lang w:val="vi-VN"/>
        </w:rPr>
      </w:pPr>
      <w:r w:rsidRPr="00BA2FAE">
        <w:rPr>
          <w:rFonts w:eastAsia="Times New Roman" w:cs="Times New Roman"/>
          <w:b/>
          <w:bCs/>
          <w:szCs w:val="26"/>
          <w:lang w:val="vi-VN"/>
        </w:rPr>
        <w:t>Yêu Cầu Chức Năng</w:t>
      </w:r>
    </w:p>
    <w:p w14:paraId="0983DC33" w14:textId="77777777" w:rsidR="00BA2FAE" w:rsidRPr="00BA2FAE" w:rsidRDefault="00BA2FAE" w:rsidP="007F0E96">
      <w:pPr>
        <w:pStyle w:val="ListParagraph"/>
        <w:numPr>
          <w:ilvl w:val="0"/>
          <w:numId w:val="33"/>
        </w:numPr>
        <w:spacing w:after="0" w:line="360" w:lineRule="auto"/>
        <w:textAlignment w:val="baseline"/>
        <w:rPr>
          <w:rFonts w:eastAsia="Times New Roman" w:cs="Times New Roman"/>
          <w:szCs w:val="26"/>
          <w:lang w:val="vi-VN"/>
        </w:rPr>
      </w:pPr>
      <w:r w:rsidRPr="00BA2FAE">
        <w:rPr>
          <w:rFonts w:eastAsia="Times New Roman" w:cs="Times New Roman"/>
          <w:b/>
          <w:bCs/>
          <w:szCs w:val="26"/>
          <w:lang w:val="vi-VN"/>
        </w:rPr>
        <w:t>Giao diện người dùng thân thiện</w:t>
      </w:r>
      <w:r w:rsidRPr="00BA2FAE">
        <w:rPr>
          <w:rFonts w:eastAsia="Times New Roman" w:cs="Times New Roman"/>
          <w:szCs w:val="26"/>
          <w:lang w:val="vi-VN"/>
        </w:rPr>
        <w:t>:</w:t>
      </w:r>
    </w:p>
    <w:p w14:paraId="22A33E50" w14:textId="35A6371D" w:rsidR="00BA2FAE" w:rsidRPr="004E6353" w:rsidRDefault="004E6353" w:rsidP="004E6353">
      <w:pPr>
        <w:spacing w:after="0" w:line="360" w:lineRule="auto"/>
        <w:ind w:left="1080"/>
        <w:textAlignment w:val="baseline"/>
        <w:rPr>
          <w:rFonts w:eastAsia="Times New Roman" w:cs="Times New Roman"/>
          <w:szCs w:val="26"/>
          <w:lang w:val="vi-VN"/>
        </w:rPr>
      </w:pPr>
      <w:r>
        <w:rPr>
          <w:rFonts w:eastAsia="Times New Roman" w:cs="Times New Roman"/>
          <w:szCs w:val="26"/>
          <w:lang w:val="vi-VN"/>
        </w:rPr>
        <w:t xml:space="preserve">- </w:t>
      </w:r>
      <w:r w:rsidR="00BA2FAE" w:rsidRPr="004E6353">
        <w:rPr>
          <w:rFonts w:eastAsia="Times New Roman" w:cs="Times New Roman"/>
          <w:szCs w:val="26"/>
          <w:lang w:val="vi-VN"/>
        </w:rPr>
        <w:t>Thiết kế giao diện dễ sử dụng, trực quan và hấp dẫn.</w:t>
      </w:r>
    </w:p>
    <w:p w14:paraId="6B9A35DD" w14:textId="231F44E7" w:rsidR="00BA2FAE" w:rsidRPr="004E6353" w:rsidRDefault="004E6353" w:rsidP="004E6353">
      <w:pPr>
        <w:spacing w:after="0" w:line="360" w:lineRule="auto"/>
        <w:ind w:left="1080"/>
        <w:textAlignment w:val="baseline"/>
        <w:rPr>
          <w:rFonts w:eastAsia="Times New Roman" w:cs="Times New Roman"/>
          <w:szCs w:val="26"/>
          <w:lang w:val="vi-VN"/>
        </w:rPr>
      </w:pPr>
      <w:r>
        <w:rPr>
          <w:rFonts w:eastAsia="Times New Roman" w:cs="Times New Roman"/>
          <w:szCs w:val="26"/>
          <w:lang w:val="vi-VN"/>
        </w:rPr>
        <w:t xml:space="preserve">- </w:t>
      </w:r>
      <w:r w:rsidR="00BA2FAE" w:rsidRPr="004E6353">
        <w:rPr>
          <w:rFonts w:eastAsia="Times New Roman" w:cs="Times New Roman"/>
          <w:szCs w:val="26"/>
          <w:lang w:val="vi-VN"/>
        </w:rPr>
        <w:t xml:space="preserve">Cung cấp các tính năng tìm kiếm và lọc sản phẩm theo nhiều tiêu chí (loại </w:t>
      </w:r>
      <w:r w:rsidR="001C72F7">
        <w:rPr>
          <w:rFonts w:eastAsia="Times New Roman" w:cs="Times New Roman"/>
          <w:szCs w:val="26"/>
          <w:lang w:val="vi-VN"/>
        </w:rPr>
        <w:t>Nữ trang</w:t>
      </w:r>
      <w:r w:rsidR="00BA2FAE" w:rsidRPr="004E6353">
        <w:rPr>
          <w:rFonts w:eastAsia="Times New Roman" w:cs="Times New Roman"/>
          <w:szCs w:val="26"/>
          <w:lang w:val="vi-VN"/>
        </w:rPr>
        <w:t xml:space="preserve">, giá cả, chất liệu, thương hiệu, </w:t>
      </w:r>
      <w:r w:rsidR="00B92DD5">
        <w:rPr>
          <w:rFonts w:eastAsia="Times New Roman" w:cs="Times New Roman"/>
          <w:szCs w:val="26"/>
          <w:lang w:val="vi-VN"/>
        </w:rPr>
        <w:t>..</w:t>
      </w:r>
      <w:r w:rsidR="00BA2FAE" w:rsidRPr="004E6353">
        <w:rPr>
          <w:rFonts w:eastAsia="Times New Roman" w:cs="Times New Roman"/>
          <w:szCs w:val="26"/>
          <w:lang w:val="vi-VN"/>
        </w:rPr>
        <w:t>.).</w:t>
      </w:r>
    </w:p>
    <w:p w14:paraId="16113EF9" w14:textId="77777777" w:rsidR="00BA2FAE" w:rsidRPr="00BA2FAE" w:rsidRDefault="00BA2FAE" w:rsidP="007F0E96">
      <w:pPr>
        <w:pStyle w:val="ListParagraph"/>
        <w:numPr>
          <w:ilvl w:val="0"/>
          <w:numId w:val="33"/>
        </w:numPr>
        <w:spacing w:after="0" w:line="360" w:lineRule="auto"/>
        <w:textAlignment w:val="baseline"/>
        <w:rPr>
          <w:rFonts w:eastAsia="Times New Roman" w:cs="Times New Roman"/>
          <w:szCs w:val="26"/>
          <w:lang w:val="vi-VN"/>
        </w:rPr>
      </w:pPr>
      <w:r w:rsidRPr="00BA2FAE">
        <w:rPr>
          <w:rFonts w:eastAsia="Times New Roman" w:cs="Times New Roman"/>
          <w:b/>
          <w:bCs/>
          <w:szCs w:val="26"/>
          <w:lang w:val="vi-VN"/>
        </w:rPr>
        <w:t>Quản lý sản phẩm</w:t>
      </w:r>
      <w:r w:rsidRPr="00BA2FAE">
        <w:rPr>
          <w:rFonts w:eastAsia="Times New Roman" w:cs="Times New Roman"/>
          <w:szCs w:val="26"/>
          <w:lang w:val="vi-VN"/>
        </w:rPr>
        <w:t>:</w:t>
      </w:r>
    </w:p>
    <w:p w14:paraId="2EA98849" w14:textId="5CCE6E73" w:rsidR="00BA2FAE" w:rsidRPr="004E6353" w:rsidRDefault="004E6353" w:rsidP="004E6353">
      <w:pPr>
        <w:spacing w:after="0" w:line="360" w:lineRule="auto"/>
        <w:ind w:left="1080"/>
        <w:textAlignment w:val="baseline"/>
        <w:rPr>
          <w:rFonts w:eastAsia="Times New Roman" w:cs="Times New Roman"/>
          <w:szCs w:val="26"/>
          <w:lang w:val="vi-VN"/>
        </w:rPr>
      </w:pPr>
      <w:r>
        <w:rPr>
          <w:rFonts w:eastAsia="Times New Roman" w:cs="Times New Roman"/>
          <w:szCs w:val="26"/>
          <w:lang w:val="vi-VN"/>
        </w:rPr>
        <w:t xml:space="preserve">- </w:t>
      </w:r>
      <w:r w:rsidR="00BA2FAE" w:rsidRPr="004E6353">
        <w:rPr>
          <w:rFonts w:eastAsia="Times New Roman" w:cs="Times New Roman"/>
          <w:szCs w:val="26"/>
          <w:lang w:val="vi-VN"/>
        </w:rPr>
        <w:t>Cho phép quản trị viên thêm, sửa, xóa sản phẩm dễ dàng.</w:t>
      </w:r>
    </w:p>
    <w:p w14:paraId="38DE2A58" w14:textId="76702803" w:rsidR="00BA2FAE" w:rsidRDefault="004E6353" w:rsidP="004E6353">
      <w:pPr>
        <w:spacing w:after="0" w:line="360" w:lineRule="auto"/>
        <w:ind w:left="1080"/>
        <w:textAlignment w:val="baseline"/>
        <w:rPr>
          <w:rFonts w:eastAsia="Times New Roman" w:cs="Times New Roman"/>
          <w:szCs w:val="26"/>
          <w:lang w:val="vi-VN"/>
        </w:rPr>
      </w:pPr>
      <w:r>
        <w:rPr>
          <w:rFonts w:eastAsia="Times New Roman" w:cs="Times New Roman"/>
          <w:szCs w:val="26"/>
          <w:lang w:val="vi-VN"/>
        </w:rPr>
        <w:t xml:space="preserve">- </w:t>
      </w:r>
      <w:r w:rsidR="00BA2FAE" w:rsidRPr="004E6353">
        <w:rPr>
          <w:rFonts w:eastAsia="Times New Roman" w:cs="Times New Roman"/>
          <w:szCs w:val="26"/>
          <w:lang w:val="vi-VN"/>
        </w:rPr>
        <w:t>Cung cấp thông tin chi tiết về sản phẩm, bao gồm mô tả, hình ảnh, giá cả, và thông số kỹ thuật.</w:t>
      </w:r>
    </w:p>
    <w:p w14:paraId="083705E2" w14:textId="77777777" w:rsidR="001708B3" w:rsidRPr="001708B3" w:rsidRDefault="001708B3" w:rsidP="007F0E96">
      <w:pPr>
        <w:numPr>
          <w:ilvl w:val="0"/>
          <w:numId w:val="34"/>
        </w:numPr>
        <w:spacing w:after="0" w:line="360" w:lineRule="auto"/>
        <w:textAlignment w:val="baseline"/>
        <w:rPr>
          <w:rFonts w:eastAsia="Times New Roman" w:cs="Times New Roman"/>
          <w:szCs w:val="26"/>
          <w:lang w:val="vi-VN"/>
        </w:rPr>
      </w:pPr>
      <w:r w:rsidRPr="001708B3">
        <w:rPr>
          <w:rFonts w:eastAsia="Times New Roman" w:cs="Times New Roman"/>
          <w:b/>
          <w:bCs/>
          <w:szCs w:val="26"/>
          <w:lang w:val="vi-VN"/>
        </w:rPr>
        <w:t>Giỏ hàng và thanh toán</w:t>
      </w:r>
      <w:r w:rsidRPr="001708B3">
        <w:rPr>
          <w:rFonts w:eastAsia="Times New Roman" w:cs="Times New Roman"/>
          <w:szCs w:val="26"/>
          <w:lang w:val="vi-VN"/>
        </w:rPr>
        <w:t>:</w:t>
      </w:r>
    </w:p>
    <w:p w14:paraId="41E96C2B" w14:textId="5D4FC94A" w:rsidR="001708B3" w:rsidRPr="001708B3" w:rsidRDefault="001708B3" w:rsidP="001708B3">
      <w:pPr>
        <w:spacing w:after="0" w:line="360" w:lineRule="auto"/>
        <w:ind w:left="1080"/>
        <w:textAlignment w:val="baseline"/>
        <w:rPr>
          <w:rFonts w:eastAsia="Times New Roman" w:cs="Times New Roman"/>
          <w:szCs w:val="26"/>
          <w:lang w:val="vi-VN"/>
        </w:rPr>
      </w:pPr>
      <w:r>
        <w:rPr>
          <w:rFonts w:eastAsia="Times New Roman" w:cs="Times New Roman"/>
          <w:szCs w:val="26"/>
          <w:lang w:val="vi-VN"/>
        </w:rPr>
        <w:t xml:space="preserve">- </w:t>
      </w:r>
      <w:r w:rsidRPr="001708B3">
        <w:rPr>
          <w:rFonts w:eastAsia="Times New Roman" w:cs="Times New Roman"/>
          <w:szCs w:val="26"/>
          <w:lang w:val="vi-VN"/>
        </w:rPr>
        <w:t>Cho phép người dùng thêm sản phẩm vào giỏ hàng và chỉnh sửa số lượng.</w:t>
      </w:r>
    </w:p>
    <w:p w14:paraId="32E788E3" w14:textId="741DF1CD" w:rsidR="001708B3" w:rsidRPr="001708B3" w:rsidRDefault="001708B3" w:rsidP="001708B3">
      <w:pPr>
        <w:spacing w:after="0" w:line="360" w:lineRule="auto"/>
        <w:ind w:left="1080"/>
        <w:textAlignment w:val="baseline"/>
        <w:rPr>
          <w:rFonts w:eastAsia="Times New Roman" w:cs="Times New Roman"/>
          <w:szCs w:val="26"/>
          <w:lang w:val="vi-VN"/>
        </w:rPr>
      </w:pPr>
      <w:r>
        <w:rPr>
          <w:rFonts w:eastAsia="Times New Roman" w:cs="Times New Roman"/>
          <w:szCs w:val="26"/>
          <w:lang w:val="vi-VN"/>
        </w:rPr>
        <w:t xml:space="preserve">- </w:t>
      </w:r>
      <w:r w:rsidRPr="001708B3">
        <w:rPr>
          <w:rFonts w:eastAsia="Times New Roman" w:cs="Times New Roman"/>
          <w:szCs w:val="26"/>
          <w:lang w:val="vi-VN"/>
        </w:rPr>
        <w:t>Cung cấp nhiều phương thức thanh toán an toàn (thẻ tín dụng, PayPal, chuyển khoản ngân hàng,</w:t>
      </w:r>
      <w:r w:rsidR="00FA6EEA">
        <w:rPr>
          <w:rFonts w:eastAsia="Times New Roman" w:cs="Times New Roman"/>
          <w:szCs w:val="26"/>
          <w:lang w:val="vi-VN"/>
        </w:rPr>
        <w:t>..</w:t>
      </w:r>
      <w:r w:rsidRPr="001708B3">
        <w:rPr>
          <w:rFonts w:eastAsia="Times New Roman" w:cs="Times New Roman"/>
          <w:szCs w:val="26"/>
          <w:lang w:val="vi-VN"/>
        </w:rPr>
        <w:t>.).</w:t>
      </w:r>
    </w:p>
    <w:p w14:paraId="777B2914" w14:textId="2A557A28" w:rsidR="001708B3" w:rsidRPr="001708B3" w:rsidRDefault="001708B3" w:rsidP="001708B3">
      <w:pPr>
        <w:spacing w:after="0" w:line="360" w:lineRule="auto"/>
        <w:ind w:left="1080"/>
        <w:textAlignment w:val="baseline"/>
        <w:rPr>
          <w:rFonts w:eastAsia="Times New Roman" w:cs="Times New Roman"/>
          <w:szCs w:val="26"/>
          <w:lang w:val="vi-VN"/>
        </w:rPr>
      </w:pPr>
      <w:r>
        <w:rPr>
          <w:rFonts w:eastAsia="Times New Roman" w:cs="Times New Roman"/>
          <w:szCs w:val="26"/>
          <w:lang w:val="vi-VN"/>
        </w:rPr>
        <w:t xml:space="preserve">- </w:t>
      </w:r>
      <w:r w:rsidRPr="001708B3">
        <w:rPr>
          <w:rFonts w:eastAsia="Times New Roman" w:cs="Times New Roman"/>
          <w:szCs w:val="26"/>
          <w:lang w:val="vi-VN"/>
        </w:rPr>
        <w:t>Xác nhận đơn hàng qua email hoặc thông báo trên trang web.</w:t>
      </w:r>
    </w:p>
    <w:p w14:paraId="4AE3E272" w14:textId="77777777" w:rsidR="001708B3" w:rsidRPr="001708B3" w:rsidRDefault="001708B3" w:rsidP="007F0E96">
      <w:pPr>
        <w:numPr>
          <w:ilvl w:val="0"/>
          <w:numId w:val="34"/>
        </w:numPr>
        <w:spacing w:after="0" w:line="360" w:lineRule="auto"/>
        <w:textAlignment w:val="baseline"/>
        <w:rPr>
          <w:rFonts w:eastAsia="Times New Roman" w:cs="Times New Roman"/>
          <w:szCs w:val="26"/>
          <w:lang w:val="vi-VN"/>
        </w:rPr>
      </w:pPr>
      <w:r w:rsidRPr="001708B3">
        <w:rPr>
          <w:rFonts w:eastAsia="Times New Roman" w:cs="Times New Roman"/>
          <w:b/>
          <w:bCs/>
          <w:szCs w:val="26"/>
          <w:lang w:val="vi-VN"/>
        </w:rPr>
        <w:t>Tài khoản người dùng</w:t>
      </w:r>
      <w:r w:rsidRPr="001708B3">
        <w:rPr>
          <w:rFonts w:eastAsia="Times New Roman" w:cs="Times New Roman"/>
          <w:szCs w:val="26"/>
          <w:lang w:val="vi-VN"/>
        </w:rPr>
        <w:t>:</w:t>
      </w:r>
    </w:p>
    <w:p w14:paraId="237304C2" w14:textId="18D98B37" w:rsidR="001708B3" w:rsidRPr="001708B3" w:rsidRDefault="001708B3" w:rsidP="001708B3">
      <w:pPr>
        <w:spacing w:after="0" w:line="360" w:lineRule="auto"/>
        <w:ind w:left="1080"/>
        <w:textAlignment w:val="baseline"/>
        <w:rPr>
          <w:rFonts w:eastAsia="Times New Roman" w:cs="Times New Roman"/>
          <w:szCs w:val="26"/>
          <w:lang w:val="vi-VN"/>
        </w:rPr>
      </w:pPr>
      <w:r>
        <w:rPr>
          <w:rFonts w:eastAsia="Times New Roman" w:cs="Times New Roman"/>
          <w:szCs w:val="26"/>
          <w:lang w:val="vi-VN"/>
        </w:rPr>
        <w:t xml:space="preserve">- </w:t>
      </w:r>
      <w:r w:rsidRPr="001708B3">
        <w:rPr>
          <w:rFonts w:eastAsia="Times New Roman" w:cs="Times New Roman"/>
          <w:szCs w:val="26"/>
          <w:lang w:val="vi-VN"/>
        </w:rPr>
        <w:t>Cho phép người dùng đăng ký, đăng nhập và quản lý tài khoản cá nhân.</w:t>
      </w:r>
    </w:p>
    <w:p w14:paraId="0E8A5C0C" w14:textId="4C28D40D" w:rsidR="001708B3" w:rsidRDefault="001708B3" w:rsidP="001708B3">
      <w:pPr>
        <w:spacing w:after="0" w:line="360" w:lineRule="auto"/>
        <w:ind w:left="1080"/>
        <w:textAlignment w:val="baseline"/>
        <w:rPr>
          <w:rFonts w:eastAsia="Times New Roman" w:cs="Times New Roman"/>
          <w:szCs w:val="26"/>
          <w:lang w:val="vi-VN"/>
        </w:rPr>
      </w:pPr>
      <w:r>
        <w:rPr>
          <w:rFonts w:eastAsia="Times New Roman" w:cs="Times New Roman"/>
          <w:szCs w:val="26"/>
          <w:lang w:val="vi-VN"/>
        </w:rPr>
        <w:t xml:space="preserve">- </w:t>
      </w:r>
      <w:r w:rsidRPr="001708B3">
        <w:rPr>
          <w:rFonts w:eastAsia="Times New Roman" w:cs="Times New Roman"/>
          <w:szCs w:val="26"/>
          <w:lang w:val="vi-VN"/>
        </w:rPr>
        <w:t>Cung cấp lịch sử đơn hàng và trạng thái đơn hàng.</w:t>
      </w:r>
    </w:p>
    <w:p w14:paraId="4C586FA5" w14:textId="77777777" w:rsidR="00810A8F" w:rsidRPr="00810A8F" w:rsidRDefault="00810A8F" w:rsidP="007F0E96">
      <w:pPr>
        <w:numPr>
          <w:ilvl w:val="0"/>
          <w:numId w:val="35"/>
        </w:numPr>
        <w:spacing w:after="0" w:line="360" w:lineRule="auto"/>
        <w:textAlignment w:val="baseline"/>
        <w:rPr>
          <w:rFonts w:eastAsia="Times New Roman" w:cs="Times New Roman"/>
          <w:szCs w:val="26"/>
          <w:lang w:val="vi-VN"/>
        </w:rPr>
      </w:pPr>
      <w:r w:rsidRPr="00810A8F">
        <w:rPr>
          <w:rFonts w:eastAsia="Times New Roman" w:cs="Times New Roman"/>
          <w:b/>
          <w:bCs/>
          <w:szCs w:val="26"/>
          <w:lang w:val="vi-VN"/>
        </w:rPr>
        <w:t>Đánh giá và phản hồi</w:t>
      </w:r>
      <w:r w:rsidRPr="00810A8F">
        <w:rPr>
          <w:rFonts w:eastAsia="Times New Roman" w:cs="Times New Roman"/>
          <w:szCs w:val="26"/>
          <w:lang w:val="vi-VN"/>
        </w:rPr>
        <w:t>:</w:t>
      </w:r>
    </w:p>
    <w:p w14:paraId="77BFEBF3" w14:textId="50C8CD96" w:rsidR="00810A8F" w:rsidRPr="00810A8F" w:rsidRDefault="00810A8F" w:rsidP="00810A8F">
      <w:pPr>
        <w:spacing w:after="0" w:line="360" w:lineRule="auto"/>
        <w:ind w:left="1080"/>
        <w:textAlignment w:val="baseline"/>
        <w:rPr>
          <w:rFonts w:eastAsia="Times New Roman" w:cs="Times New Roman"/>
          <w:szCs w:val="26"/>
          <w:lang w:val="vi-VN"/>
        </w:rPr>
      </w:pPr>
      <w:r>
        <w:rPr>
          <w:rFonts w:eastAsia="Times New Roman" w:cs="Times New Roman"/>
          <w:szCs w:val="26"/>
          <w:lang w:val="vi-VN"/>
        </w:rPr>
        <w:t xml:space="preserve">- </w:t>
      </w:r>
      <w:r w:rsidRPr="00810A8F">
        <w:rPr>
          <w:rFonts w:eastAsia="Times New Roman" w:cs="Times New Roman"/>
          <w:szCs w:val="26"/>
          <w:lang w:val="vi-VN"/>
        </w:rPr>
        <w:t>Cho phép người dùng để lại đánh giá và nhận xét về sản phẩm.</w:t>
      </w:r>
    </w:p>
    <w:p w14:paraId="18CBAF68" w14:textId="52C7C915" w:rsidR="00810A8F" w:rsidRPr="00810A8F" w:rsidRDefault="00810A8F" w:rsidP="00810A8F">
      <w:pPr>
        <w:spacing w:after="0" w:line="360" w:lineRule="auto"/>
        <w:ind w:left="1080"/>
        <w:textAlignment w:val="baseline"/>
        <w:rPr>
          <w:rFonts w:eastAsia="Times New Roman" w:cs="Times New Roman"/>
          <w:szCs w:val="26"/>
          <w:lang w:val="vi-VN"/>
        </w:rPr>
      </w:pPr>
      <w:r>
        <w:rPr>
          <w:rFonts w:eastAsia="Times New Roman" w:cs="Times New Roman"/>
          <w:szCs w:val="26"/>
          <w:lang w:val="vi-VN"/>
        </w:rPr>
        <w:t xml:space="preserve">- </w:t>
      </w:r>
      <w:r w:rsidRPr="00810A8F">
        <w:rPr>
          <w:rFonts w:eastAsia="Times New Roman" w:cs="Times New Roman"/>
          <w:szCs w:val="26"/>
          <w:lang w:val="vi-VN"/>
        </w:rPr>
        <w:t>Hiển thị đánh giá của người dùng khác để hỗ trợ quyết định mua hàng.</w:t>
      </w:r>
    </w:p>
    <w:p w14:paraId="5914F26F" w14:textId="77777777" w:rsidR="00810A8F" w:rsidRPr="00810A8F" w:rsidRDefault="00810A8F" w:rsidP="007F0E96">
      <w:pPr>
        <w:numPr>
          <w:ilvl w:val="0"/>
          <w:numId w:val="35"/>
        </w:numPr>
        <w:spacing w:after="0" w:line="360" w:lineRule="auto"/>
        <w:textAlignment w:val="baseline"/>
        <w:rPr>
          <w:rFonts w:eastAsia="Times New Roman" w:cs="Times New Roman"/>
          <w:szCs w:val="26"/>
          <w:lang w:val="vi-VN"/>
        </w:rPr>
      </w:pPr>
      <w:r w:rsidRPr="00810A8F">
        <w:rPr>
          <w:rFonts w:eastAsia="Times New Roman" w:cs="Times New Roman"/>
          <w:b/>
          <w:bCs/>
          <w:szCs w:val="26"/>
          <w:lang w:val="vi-VN"/>
        </w:rPr>
        <w:t>Chương trình khuyến mãi</w:t>
      </w:r>
      <w:r w:rsidRPr="00810A8F">
        <w:rPr>
          <w:rFonts w:eastAsia="Times New Roman" w:cs="Times New Roman"/>
          <w:szCs w:val="26"/>
          <w:lang w:val="vi-VN"/>
        </w:rPr>
        <w:t>:</w:t>
      </w:r>
    </w:p>
    <w:p w14:paraId="13A57B5F" w14:textId="34C5A408" w:rsidR="00810A8F" w:rsidRDefault="00810A8F" w:rsidP="00810A8F">
      <w:pPr>
        <w:spacing w:after="0" w:line="360" w:lineRule="auto"/>
        <w:ind w:left="1080"/>
        <w:textAlignment w:val="baseline"/>
        <w:rPr>
          <w:rFonts w:eastAsia="Times New Roman" w:cs="Times New Roman"/>
          <w:szCs w:val="26"/>
          <w:lang w:val="vi-VN"/>
        </w:rPr>
      </w:pPr>
      <w:r>
        <w:rPr>
          <w:rFonts w:eastAsia="Times New Roman" w:cs="Times New Roman"/>
          <w:szCs w:val="26"/>
          <w:lang w:val="vi-VN"/>
        </w:rPr>
        <w:t xml:space="preserve">-  </w:t>
      </w:r>
      <w:r w:rsidRPr="00810A8F">
        <w:rPr>
          <w:rFonts w:eastAsia="Times New Roman" w:cs="Times New Roman"/>
          <w:szCs w:val="26"/>
          <w:lang w:val="vi-VN"/>
        </w:rPr>
        <w:t>Cung cấp các chương trình khuyến mãi, mã giảm giá và ưu đãi cho người dùng.</w:t>
      </w:r>
    </w:p>
    <w:p w14:paraId="661588A8" w14:textId="4963B049" w:rsidR="009B02FA" w:rsidRDefault="009B02FA" w:rsidP="007F0E96">
      <w:pPr>
        <w:pStyle w:val="ListParagraph"/>
        <w:numPr>
          <w:ilvl w:val="0"/>
          <w:numId w:val="31"/>
        </w:numPr>
        <w:spacing w:after="0" w:line="360" w:lineRule="auto"/>
        <w:textAlignment w:val="baseline"/>
        <w:rPr>
          <w:rFonts w:eastAsia="Times New Roman" w:cs="Times New Roman"/>
          <w:b/>
          <w:bCs/>
          <w:szCs w:val="26"/>
          <w:lang w:val="vi-VN"/>
        </w:rPr>
      </w:pPr>
      <w:r w:rsidRPr="009B02FA">
        <w:rPr>
          <w:rFonts w:eastAsia="Times New Roman" w:cs="Times New Roman"/>
          <w:b/>
          <w:bCs/>
          <w:szCs w:val="26"/>
          <w:lang w:val="vi-VN"/>
        </w:rPr>
        <w:t>Yêu cầu kĩ thuật</w:t>
      </w:r>
    </w:p>
    <w:p w14:paraId="030FCBAD" w14:textId="4704CB98" w:rsidR="00F61168" w:rsidRDefault="00495C70" w:rsidP="007F0E96">
      <w:pPr>
        <w:pStyle w:val="ListParagraph"/>
        <w:numPr>
          <w:ilvl w:val="0"/>
          <w:numId w:val="36"/>
        </w:numPr>
        <w:spacing w:after="0" w:line="360" w:lineRule="auto"/>
        <w:textAlignment w:val="baseline"/>
        <w:rPr>
          <w:rFonts w:eastAsia="Times New Roman" w:cs="Times New Roman"/>
          <w:szCs w:val="26"/>
          <w:lang w:val="vi-VN"/>
        </w:rPr>
      </w:pPr>
      <w:r>
        <w:rPr>
          <w:rFonts w:eastAsia="Times New Roman" w:cs="Times New Roman"/>
          <w:szCs w:val="26"/>
          <w:lang w:val="vi-VN"/>
        </w:rPr>
        <w:t>Tương thích với nhiều thiết bị</w:t>
      </w:r>
    </w:p>
    <w:p w14:paraId="00F3A35C" w14:textId="46A4D0BB" w:rsidR="004B6F6C" w:rsidRDefault="004B6F6C" w:rsidP="007F0E96">
      <w:pPr>
        <w:pStyle w:val="ListParagraph"/>
        <w:numPr>
          <w:ilvl w:val="0"/>
          <w:numId w:val="36"/>
        </w:numPr>
        <w:spacing w:after="0" w:line="360" w:lineRule="auto"/>
        <w:textAlignment w:val="baseline"/>
        <w:rPr>
          <w:rFonts w:eastAsia="Times New Roman" w:cs="Times New Roman"/>
          <w:szCs w:val="26"/>
          <w:lang w:val="vi-VN"/>
        </w:rPr>
      </w:pPr>
      <w:r>
        <w:rPr>
          <w:rFonts w:eastAsia="Times New Roman" w:cs="Times New Roman"/>
          <w:szCs w:val="26"/>
          <w:lang w:val="vi-VN"/>
        </w:rPr>
        <w:t>Tốc độ tải trang: Tối ưu hóa tốc độ tải trang để đảm bảo trải nghiệm của người dùng mượt mà và nhanh chóng.</w:t>
      </w:r>
    </w:p>
    <w:p w14:paraId="5DC75F9A" w14:textId="7F4DE334" w:rsidR="004B6F6C" w:rsidRDefault="00D9378C" w:rsidP="007F0E96">
      <w:pPr>
        <w:pStyle w:val="ListParagraph"/>
        <w:numPr>
          <w:ilvl w:val="0"/>
          <w:numId w:val="36"/>
        </w:numPr>
        <w:spacing w:after="0" w:line="360" w:lineRule="auto"/>
        <w:textAlignment w:val="baseline"/>
        <w:rPr>
          <w:rFonts w:eastAsia="Times New Roman" w:cs="Times New Roman"/>
          <w:szCs w:val="26"/>
          <w:lang w:val="vi-VN"/>
        </w:rPr>
      </w:pPr>
      <w:r>
        <w:rPr>
          <w:rFonts w:eastAsia="Times New Roman" w:cs="Times New Roman"/>
          <w:szCs w:val="26"/>
          <w:lang w:val="vi-VN"/>
        </w:rPr>
        <w:t>Bảo mật</w:t>
      </w:r>
    </w:p>
    <w:p w14:paraId="5A41DBAC" w14:textId="47C5B96A" w:rsidR="00D9378C" w:rsidRDefault="00D9378C" w:rsidP="007F0E96">
      <w:pPr>
        <w:pStyle w:val="ListParagraph"/>
        <w:numPr>
          <w:ilvl w:val="0"/>
          <w:numId w:val="36"/>
        </w:numPr>
        <w:spacing w:after="0" w:line="360" w:lineRule="auto"/>
        <w:textAlignment w:val="baseline"/>
        <w:rPr>
          <w:rFonts w:eastAsia="Times New Roman" w:cs="Times New Roman"/>
          <w:szCs w:val="26"/>
          <w:lang w:val="vi-VN"/>
        </w:rPr>
      </w:pPr>
      <w:r>
        <w:rPr>
          <w:rFonts w:eastAsia="Times New Roman" w:cs="Times New Roman"/>
          <w:szCs w:val="26"/>
          <w:lang w:val="vi-VN"/>
        </w:rPr>
        <w:t xml:space="preserve">Tối ưu hóa công cụ tìm kiếm: </w:t>
      </w:r>
      <w:r w:rsidR="00981224">
        <w:rPr>
          <w:rFonts w:eastAsia="Times New Roman" w:cs="Times New Roman"/>
          <w:szCs w:val="26"/>
          <w:lang w:val="vi-VN"/>
        </w:rPr>
        <w:t>Sử dụng các thể meta, tiêu đề và mô tả sản phẩm hợp lí.</w:t>
      </w:r>
    </w:p>
    <w:p w14:paraId="1373B2F0" w14:textId="341556A9" w:rsidR="00981224" w:rsidRDefault="00776BAA" w:rsidP="007F0E96">
      <w:pPr>
        <w:pStyle w:val="ListParagraph"/>
        <w:numPr>
          <w:ilvl w:val="0"/>
          <w:numId w:val="31"/>
        </w:numPr>
        <w:spacing w:after="0" w:line="360" w:lineRule="auto"/>
        <w:textAlignment w:val="baseline"/>
        <w:rPr>
          <w:rFonts w:eastAsia="Times New Roman" w:cs="Times New Roman"/>
          <w:szCs w:val="26"/>
          <w:lang w:val="vi-VN"/>
        </w:rPr>
      </w:pPr>
      <w:r>
        <w:rPr>
          <w:rFonts w:eastAsia="Times New Roman" w:cs="Times New Roman"/>
          <w:szCs w:val="26"/>
          <w:lang w:val="vi-VN"/>
        </w:rPr>
        <w:t>Yêu cầu về nội dung</w:t>
      </w:r>
    </w:p>
    <w:p w14:paraId="6EEF9059" w14:textId="2BBAF3A4" w:rsidR="00776BAA" w:rsidRDefault="00C52B67" w:rsidP="007F0E96">
      <w:pPr>
        <w:pStyle w:val="ListParagraph"/>
        <w:numPr>
          <w:ilvl w:val="0"/>
          <w:numId w:val="37"/>
        </w:numPr>
        <w:spacing w:after="0" w:line="360" w:lineRule="auto"/>
        <w:textAlignment w:val="baseline"/>
        <w:rPr>
          <w:rFonts w:eastAsia="Times New Roman" w:cs="Times New Roman"/>
          <w:szCs w:val="26"/>
          <w:lang w:val="vi-VN"/>
        </w:rPr>
      </w:pPr>
      <w:r>
        <w:rPr>
          <w:rFonts w:eastAsia="Times New Roman" w:cs="Times New Roman"/>
          <w:szCs w:val="26"/>
          <w:lang w:val="vi-VN"/>
        </w:rPr>
        <w:t>Thông tin sản phẩm:</w:t>
      </w:r>
    </w:p>
    <w:p w14:paraId="14392E26" w14:textId="4919F59B" w:rsidR="00454D20" w:rsidRDefault="00454D20" w:rsidP="007F0E96">
      <w:pPr>
        <w:pStyle w:val="ListParagraph"/>
        <w:numPr>
          <w:ilvl w:val="0"/>
          <w:numId w:val="12"/>
        </w:numPr>
        <w:spacing w:after="0" w:line="360" w:lineRule="auto"/>
        <w:textAlignment w:val="baseline"/>
        <w:rPr>
          <w:rFonts w:eastAsia="Times New Roman" w:cs="Times New Roman"/>
          <w:szCs w:val="26"/>
          <w:lang w:val="vi-VN"/>
        </w:rPr>
      </w:pPr>
      <w:r>
        <w:rPr>
          <w:rFonts w:eastAsia="Times New Roman" w:cs="Times New Roman"/>
          <w:szCs w:val="26"/>
          <w:lang w:val="vi-VN"/>
        </w:rPr>
        <w:t>Cung cấp mô tả chi tiết và hình ảnh chất lượng cao cho từng sản phẩm.</w:t>
      </w:r>
    </w:p>
    <w:p w14:paraId="7ABEE49A" w14:textId="60DFB02A" w:rsidR="00454D20" w:rsidRDefault="00454D20" w:rsidP="007F0E96">
      <w:pPr>
        <w:pStyle w:val="ListParagraph"/>
        <w:numPr>
          <w:ilvl w:val="0"/>
          <w:numId w:val="12"/>
        </w:numPr>
        <w:spacing w:after="0" w:line="360" w:lineRule="auto"/>
        <w:textAlignment w:val="baseline"/>
        <w:rPr>
          <w:rFonts w:eastAsia="Times New Roman" w:cs="Times New Roman"/>
          <w:szCs w:val="26"/>
          <w:lang w:val="vi-VN"/>
        </w:rPr>
      </w:pPr>
      <w:r>
        <w:rPr>
          <w:rFonts w:eastAsia="Times New Roman" w:cs="Times New Roman"/>
          <w:szCs w:val="26"/>
          <w:lang w:val="vi-VN"/>
        </w:rPr>
        <w:t>Cập nhật thông tin sản phẩm thường xuyên để đảm bảo tính chính xác.</w:t>
      </w:r>
    </w:p>
    <w:p w14:paraId="1B6B8C58" w14:textId="42F77F01" w:rsidR="00454D20" w:rsidRDefault="00454D20" w:rsidP="007F0E96">
      <w:pPr>
        <w:pStyle w:val="ListParagraph"/>
        <w:numPr>
          <w:ilvl w:val="0"/>
          <w:numId w:val="38"/>
        </w:numPr>
        <w:spacing w:after="0" w:line="360" w:lineRule="auto"/>
        <w:textAlignment w:val="baseline"/>
        <w:rPr>
          <w:rFonts w:eastAsia="Times New Roman" w:cs="Times New Roman"/>
          <w:szCs w:val="26"/>
          <w:lang w:val="vi-VN"/>
        </w:rPr>
      </w:pPr>
      <w:r>
        <w:rPr>
          <w:rFonts w:eastAsia="Times New Roman" w:cs="Times New Roman"/>
          <w:szCs w:val="26"/>
          <w:lang w:val="vi-VN"/>
        </w:rPr>
        <w:t>Blog và nội dung hữu ích:</w:t>
      </w:r>
      <w:r w:rsidR="003341A0">
        <w:rPr>
          <w:rFonts w:eastAsia="Times New Roman" w:cs="Times New Roman"/>
          <w:szCs w:val="26"/>
          <w:lang w:val="vi-VN"/>
        </w:rPr>
        <w:t xml:space="preserve"> Cung cấp các bài viết liên quan đến trang sức để thu hút người dùng.</w:t>
      </w:r>
    </w:p>
    <w:p w14:paraId="68203360" w14:textId="11AAD08E" w:rsidR="003341A0" w:rsidRDefault="003341A0" w:rsidP="007F0E96">
      <w:pPr>
        <w:pStyle w:val="ListParagraph"/>
        <w:numPr>
          <w:ilvl w:val="0"/>
          <w:numId w:val="39"/>
        </w:numPr>
        <w:spacing w:after="0" w:line="360" w:lineRule="auto"/>
        <w:textAlignment w:val="baseline"/>
        <w:rPr>
          <w:rFonts w:eastAsia="Times New Roman" w:cs="Times New Roman"/>
          <w:szCs w:val="26"/>
          <w:lang w:val="vi-VN"/>
        </w:rPr>
      </w:pPr>
      <w:r>
        <w:rPr>
          <w:rFonts w:eastAsia="Times New Roman" w:cs="Times New Roman"/>
          <w:szCs w:val="26"/>
          <w:lang w:val="vi-VN"/>
        </w:rPr>
        <w:t>Yêu cầu về hỗ trợ khách hàng</w:t>
      </w:r>
    </w:p>
    <w:p w14:paraId="2E22A1CB" w14:textId="047311DB" w:rsidR="003341A0" w:rsidRDefault="003341A0" w:rsidP="007F0E96">
      <w:pPr>
        <w:pStyle w:val="ListParagraph"/>
        <w:numPr>
          <w:ilvl w:val="0"/>
          <w:numId w:val="40"/>
        </w:numPr>
        <w:spacing w:after="0" w:line="360" w:lineRule="auto"/>
        <w:textAlignment w:val="baseline"/>
        <w:rPr>
          <w:rFonts w:eastAsia="Times New Roman" w:cs="Times New Roman"/>
          <w:szCs w:val="26"/>
          <w:lang w:val="vi-VN"/>
        </w:rPr>
      </w:pPr>
      <w:r>
        <w:rPr>
          <w:rFonts w:eastAsia="Times New Roman" w:cs="Times New Roman"/>
          <w:szCs w:val="26"/>
          <w:lang w:val="vi-VN"/>
        </w:rPr>
        <w:t>Dịch vụ hỗ trợ khách hàng:</w:t>
      </w:r>
    </w:p>
    <w:p w14:paraId="5D54B3C7" w14:textId="615A6D3A" w:rsidR="003341A0" w:rsidRDefault="003341A0" w:rsidP="007F0E96">
      <w:pPr>
        <w:pStyle w:val="ListParagraph"/>
        <w:numPr>
          <w:ilvl w:val="0"/>
          <w:numId w:val="12"/>
        </w:numPr>
        <w:spacing w:after="0" w:line="360" w:lineRule="auto"/>
        <w:textAlignment w:val="baseline"/>
        <w:rPr>
          <w:rFonts w:eastAsia="Times New Roman" w:cs="Times New Roman"/>
          <w:szCs w:val="26"/>
          <w:lang w:val="vi-VN"/>
        </w:rPr>
      </w:pPr>
      <w:r>
        <w:rPr>
          <w:rFonts w:eastAsia="Times New Roman" w:cs="Times New Roman"/>
          <w:szCs w:val="26"/>
          <w:lang w:val="vi-VN"/>
        </w:rPr>
        <w:t>Cung cấp các kênh hỗ trợ như chat trực tuyến, email và số điện thoại để giải đáp thắc mắc của khách hàng.</w:t>
      </w:r>
    </w:p>
    <w:p w14:paraId="4363E2F6" w14:textId="2F6F12A3" w:rsidR="00616919" w:rsidRDefault="00616919" w:rsidP="007F0E96">
      <w:pPr>
        <w:pStyle w:val="ListParagraph"/>
        <w:numPr>
          <w:ilvl w:val="0"/>
          <w:numId w:val="12"/>
        </w:numPr>
        <w:spacing w:after="0" w:line="360" w:lineRule="auto"/>
        <w:textAlignment w:val="baseline"/>
        <w:rPr>
          <w:rFonts w:eastAsia="Times New Roman" w:cs="Times New Roman"/>
          <w:szCs w:val="26"/>
          <w:lang w:val="vi-VN"/>
        </w:rPr>
      </w:pPr>
      <w:r>
        <w:rPr>
          <w:rFonts w:eastAsia="Times New Roman" w:cs="Times New Roman"/>
          <w:szCs w:val="26"/>
          <w:lang w:val="vi-VN"/>
        </w:rPr>
        <w:t>Thời gian phản hồi nhanh chóng và chuyên nghiệp.</w:t>
      </w:r>
    </w:p>
    <w:p w14:paraId="70ACF696" w14:textId="3931CBE9" w:rsidR="002D2E54" w:rsidRPr="00837496" w:rsidRDefault="007D75AD" w:rsidP="007F0E96">
      <w:pPr>
        <w:pStyle w:val="ListParagraph"/>
        <w:numPr>
          <w:ilvl w:val="0"/>
          <w:numId w:val="41"/>
        </w:numPr>
        <w:spacing w:after="0" w:line="360" w:lineRule="auto"/>
        <w:textAlignment w:val="baseline"/>
        <w:rPr>
          <w:rFonts w:eastAsia="Times New Roman" w:cs="Times New Roman"/>
          <w:szCs w:val="26"/>
          <w:lang w:val="vi-VN"/>
        </w:rPr>
      </w:pPr>
      <w:r>
        <w:rPr>
          <w:rFonts w:eastAsia="Times New Roman" w:cs="Times New Roman"/>
          <w:szCs w:val="26"/>
          <w:lang w:val="vi-VN"/>
        </w:rPr>
        <w:t>Chính sách đổi trả: Cung cấp thông tin rõ ràng về chính sách đổi trả và hoàn tiền để tạo nên sự tin tưởng cho người tiêu dùng.</w:t>
      </w:r>
    </w:p>
    <w:p w14:paraId="4B23E333" w14:textId="3A493E43" w:rsidR="000635E0" w:rsidRPr="00BA4995" w:rsidRDefault="00C36BC8" w:rsidP="00C36BC8">
      <w:pPr>
        <w:spacing w:after="0" w:line="360" w:lineRule="auto"/>
        <w:textAlignment w:val="baseline"/>
        <w:rPr>
          <w:b/>
          <w:bCs/>
          <w:i/>
          <w:iCs/>
          <w:sz w:val="34"/>
          <w:szCs w:val="34"/>
          <w:lang w:val="vi-VN"/>
        </w:rPr>
      </w:pPr>
      <w:r w:rsidRPr="00BA4995">
        <w:rPr>
          <w:b/>
          <w:bCs/>
          <w:i/>
          <w:iCs/>
          <w:sz w:val="34"/>
          <w:szCs w:val="34"/>
          <w:lang w:val="vi-VN"/>
        </w:rPr>
        <w:t>1.9 Giải pháp về công nghệ</w:t>
      </w:r>
      <w:r w:rsidR="000635E0" w:rsidRPr="00BA4995">
        <w:rPr>
          <w:b/>
          <w:bCs/>
          <w:i/>
          <w:iCs/>
          <w:sz w:val="34"/>
          <w:szCs w:val="34"/>
          <w:lang w:val="vi-VN"/>
        </w:rPr>
        <w:t>:</w:t>
      </w:r>
    </w:p>
    <w:p w14:paraId="29943EFD" w14:textId="02869CB0" w:rsidR="0062292C" w:rsidRPr="00BA4995" w:rsidRDefault="007F05D5" w:rsidP="007F0E96">
      <w:pPr>
        <w:pStyle w:val="ListParagraph"/>
        <w:numPr>
          <w:ilvl w:val="0"/>
          <w:numId w:val="20"/>
        </w:numPr>
        <w:spacing w:after="0" w:line="360" w:lineRule="auto"/>
        <w:ind w:left="720" w:hanging="180"/>
        <w:textAlignment w:val="baseline"/>
        <w:rPr>
          <w:rFonts w:cs="Times New Roman"/>
          <w:szCs w:val="26"/>
          <w:lang w:val="vi-VN"/>
        </w:rPr>
      </w:pPr>
      <w:r>
        <w:rPr>
          <w:szCs w:val="26"/>
          <w:lang w:val="vi-VN"/>
        </w:rPr>
        <w:t xml:space="preserve"> </w:t>
      </w:r>
      <w:r w:rsidR="00337B2B" w:rsidRPr="00BA4995">
        <w:rPr>
          <w:szCs w:val="26"/>
          <w:lang w:val="vi-VN"/>
        </w:rPr>
        <w:t xml:space="preserve">Ứng dụng </w:t>
      </w:r>
      <w:r w:rsidR="0062292C" w:rsidRPr="007F05D5">
        <w:rPr>
          <w:rFonts w:cs="Times New Roman"/>
          <w:szCs w:val="26"/>
          <w:lang w:val="vi-VN"/>
        </w:rPr>
        <w:t xml:space="preserve">kỹ năng xây dựng website trên nền tảng kiến thức về </w:t>
      </w:r>
      <w:r w:rsidR="0062292C" w:rsidRPr="007F05D5">
        <w:rPr>
          <w:rFonts w:cs="Times New Roman"/>
          <w:b/>
          <w:bCs/>
          <w:szCs w:val="26"/>
          <w:lang w:val="vi-VN"/>
        </w:rPr>
        <w:t xml:space="preserve">HTML, CSS, BOOTSTRAP, JAVASCRIPT, JQUERY </w:t>
      </w:r>
      <w:r w:rsidR="0062292C" w:rsidRPr="007F05D5">
        <w:rPr>
          <w:rFonts w:cs="Times New Roman"/>
          <w:szCs w:val="26"/>
          <w:lang w:val="vi-VN"/>
        </w:rPr>
        <w:t>đã học vào việc phát triển website</w:t>
      </w:r>
      <w:r w:rsidR="00BD2BA9" w:rsidRPr="00BA4995">
        <w:rPr>
          <w:rFonts w:cs="Times New Roman"/>
          <w:szCs w:val="26"/>
          <w:lang w:val="vi-VN"/>
        </w:rPr>
        <w:t xml:space="preserve">, </w:t>
      </w:r>
      <w:r w:rsidR="00197E69" w:rsidRPr="00BA4995">
        <w:rPr>
          <w:rFonts w:cs="Times New Roman"/>
          <w:szCs w:val="26"/>
          <w:lang w:val="vi-VN"/>
        </w:rPr>
        <w:t>thiết kế đồ án.</w:t>
      </w:r>
    </w:p>
    <w:p w14:paraId="329D1CD1" w14:textId="77777777" w:rsidR="00837496" w:rsidRDefault="00403098" w:rsidP="00E96044">
      <w:pPr>
        <w:spacing w:after="0" w:line="360" w:lineRule="auto"/>
        <w:textAlignment w:val="baseline"/>
        <w:rPr>
          <w:rFonts w:cs="Times New Roman"/>
          <w:szCs w:val="26"/>
          <w:lang w:val="vi-VN"/>
        </w:rPr>
      </w:pPr>
      <w:r w:rsidRPr="00017516">
        <w:rPr>
          <w:rFonts w:cs="Times New Roman"/>
          <w:b/>
          <w:bCs/>
          <w:i/>
          <w:iCs/>
          <w:sz w:val="34"/>
          <w:szCs w:val="34"/>
          <w:lang w:val="vi-VN"/>
        </w:rPr>
        <w:t>1</w:t>
      </w:r>
      <w:r w:rsidRPr="00726955">
        <w:rPr>
          <w:rFonts w:cs="Times New Roman"/>
          <w:b/>
          <w:bCs/>
          <w:i/>
          <w:iCs/>
          <w:sz w:val="34"/>
          <w:szCs w:val="34"/>
          <w:lang w:val="vi-VN"/>
        </w:rPr>
        <w:t>.10</w:t>
      </w:r>
      <w:r w:rsidR="00726955">
        <w:rPr>
          <w:rFonts w:cs="Times New Roman"/>
          <w:b/>
          <w:bCs/>
          <w:i/>
          <w:iCs/>
          <w:sz w:val="34"/>
          <w:szCs w:val="34"/>
          <w:lang w:val="vi-VN"/>
        </w:rPr>
        <w:t xml:space="preserve"> </w:t>
      </w:r>
      <w:r w:rsidRPr="00726955">
        <w:rPr>
          <w:rFonts w:cs="Times New Roman"/>
          <w:b/>
          <w:bCs/>
          <w:i/>
          <w:iCs/>
          <w:sz w:val="34"/>
          <w:szCs w:val="34"/>
          <w:lang w:val="vi-VN"/>
        </w:rPr>
        <w:t>Kết chương</w:t>
      </w:r>
      <w:r w:rsidR="00D415E0">
        <w:rPr>
          <w:rFonts w:cs="Times New Roman"/>
          <w:b/>
          <w:bCs/>
          <w:i/>
          <w:iCs/>
          <w:sz w:val="34"/>
          <w:szCs w:val="34"/>
          <w:lang w:val="vi-VN"/>
        </w:rPr>
        <w:t xml:space="preserve"> 1</w:t>
      </w:r>
      <w:r w:rsidR="00864814" w:rsidRPr="00E96044">
        <w:rPr>
          <w:rFonts w:cs="Times New Roman"/>
          <w:szCs w:val="26"/>
          <w:lang w:val="vi-VN"/>
        </w:rPr>
        <w:t xml:space="preserve">  </w:t>
      </w:r>
    </w:p>
    <w:p w14:paraId="5B0B0D28" w14:textId="77777777" w:rsidR="00FE2A0C" w:rsidRPr="00411BA5" w:rsidRDefault="00837496" w:rsidP="00FE2A0C">
      <w:pPr>
        <w:pStyle w:val="ListParagraph"/>
        <w:spacing w:after="0" w:line="360" w:lineRule="auto"/>
        <w:textAlignment w:val="baseline"/>
        <w:rPr>
          <w:rFonts w:cs="Times New Roman"/>
          <w:szCs w:val="26"/>
          <w:lang w:val="vi-VN"/>
        </w:rPr>
      </w:pPr>
      <w:r>
        <w:rPr>
          <w:rFonts w:cs="Times New Roman"/>
          <w:szCs w:val="26"/>
          <w:lang w:val="vi-VN"/>
        </w:rPr>
        <w:t xml:space="preserve">- </w:t>
      </w:r>
      <w:r w:rsidR="00FE2A0C" w:rsidRPr="00411BA5">
        <w:rPr>
          <w:rFonts w:cs="Times New Roman"/>
          <w:szCs w:val="26"/>
          <w:lang w:val="vi-VN"/>
        </w:rPr>
        <w:t>Như</w:t>
      </w:r>
      <w:r w:rsidR="00FE2A0C" w:rsidRPr="00726955">
        <w:rPr>
          <w:rFonts w:cs="Times New Roman"/>
          <w:szCs w:val="26"/>
          <w:lang w:val="vi-VN"/>
        </w:rPr>
        <w:t xml:space="preserve"> vậy chương này chúng ta đã tìm hiểu được đề tài , mục tiêu của đề tài . phương pháp nghiên cứu và tiếp cận , cách lựa chọn công nghệ , giải pháp về công nghệ . Đây là tiền đề cho việc khảo sát và xây dựng website</w:t>
      </w:r>
      <w:r w:rsidR="00FE2A0C" w:rsidRPr="00411BA5">
        <w:rPr>
          <w:rFonts w:cs="Times New Roman"/>
          <w:szCs w:val="26"/>
          <w:lang w:val="vi-VN"/>
        </w:rPr>
        <w:t xml:space="preserve">    </w:t>
      </w:r>
    </w:p>
    <w:p w14:paraId="47747441" w14:textId="520497D0" w:rsidR="00864814" w:rsidRPr="00E96044" w:rsidRDefault="00864814" w:rsidP="00E96044">
      <w:pPr>
        <w:spacing w:after="0" w:line="360" w:lineRule="auto"/>
        <w:textAlignment w:val="baseline"/>
        <w:rPr>
          <w:rFonts w:cs="Times New Roman"/>
          <w:b/>
          <w:bCs/>
          <w:i/>
          <w:iCs/>
          <w:sz w:val="34"/>
          <w:szCs w:val="34"/>
          <w:lang w:val="vi-VN"/>
        </w:rPr>
      </w:pPr>
      <w:r w:rsidRPr="00E96044">
        <w:rPr>
          <w:rFonts w:cs="Times New Roman"/>
          <w:szCs w:val="26"/>
          <w:lang w:val="vi-VN"/>
        </w:rPr>
        <w:t xml:space="preserve">  </w:t>
      </w:r>
    </w:p>
    <w:p w14:paraId="536D85ED" w14:textId="08A99B45" w:rsidR="006F6662" w:rsidRPr="00BA4995" w:rsidRDefault="003B0862" w:rsidP="00726955">
      <w:pPr>
        <w:spacing w:after="0" w:line="360" w:lineRule="auto"/>
        <w:jc w:val="center"/>
        <w:textAlignment w:val="baseline"/>
        <w:rPr>
          <w:szCs w:val="26"/>
          <w:lang w:val="vi-VN"/>
        </w:rPr>
      </w:pPr>
      <w:r w:rsidRPr="00BA4995">
        <w:rPr>
          <w:sz w:val="28"/>
          <w:szCs w:val="28"/>
          <w:lang w:val="vi-VN"/>
        </w:rPr>
        <w:br w:type="page"/>
      </w:r>
      <w:r w:rsidR="00FD0D9F" w:rsidRPr="00BA4995">
        <w:rPr>
          <w:b/>
          <w:sz w:val="36"/>
          <w:szCs w:val="36"/>
          <w:lang w:val="vi-VN"/>
        </w:rPr>
        <w:t>CHƯƠNG 2</w:t>
      </w:r>
      <w:r w:rsidR="00965F5F" w:rsidRPr="00D415E0">
        <w:rPr>
          <w:b/>
          <w:sz w:val="36"/>
          <w:szCs w:val="36"/>
          <w:lang w:val="vi-VN"/>
        </w:rPr>
        <w:t>: CƠ SỞ LÝ THUYẾT</w:t>
      </w:r>
    </w:p>
    <w:p w14:paraId="4D241BEC" w14:textId="42DAB8F5" w:rsidR="00BB30BD" w:rsidRDefault="00BB30BD" w:rsidP="00F64A9B">
      <w:pPr>
        <w:spacing w:before="120" w:line="360" w:lineRule="auto"/>
        <w:rPr>
          <w:b/>
          <w:bCs/>
          <w:i/>
          <w:iCs/>
          <w:sz w:val="34"/>
          <w:szCs w:val="34"/>
          <w:lang w:val="vi-VN"/>
        </w:rPr>
      </w:pPr>
      <w:r w:rsidRPr="00B96BB9">
        <w:rPr>
          <w:b/>
          <w:bCs/>
          <w:i/>
          <w:iCs/>
          <w:sz w:val="34"/>
          <w:szCs w:val="34"/>
          <w:lang w:val="vi-VN"/>
        </w:rPr>
        <w:t xml:space="preserve">2.1 Mô tả website </w:t>
      </w:r>
      <w:r w:rsidR="0093204E">
        <w:rPr>
          <w:b/>
          <w:bCs/>
          <w:i/>
          <w:iCs/>
          <w:sz w:val="34"/>
          <w:szCs w:val="34"/>
          <w:lang w:val="vi-VN"/>
        </w:rPr>
        <w:t xml:space="preserve">mua bán </w:t>
      </w:r>
      <w:r w:rsidR="002C3D9B">
        <w:rPr>
          <w:b/>
          <w:bCs/>
          <w:i/>
          <w:iCs/>
          <w:sz w:val="34"/>
          <w:szCs w:val="34"/>
          <w:lang w:val="vi-VN"/>
        </w:rPr>
        <w:t>Nữ trang</w:t>
      </w:r>
    </w:p>
    <w:p w14:paraId="70328779" w14:textId="237EB74E" w:rsidR="0002023F" w:rsidRPr="0002023F" w:rsidRDefault="0002023F" w:rsidP="00E96044">
      <w:pPr>
        <w:spacing w:before="120" w:line="360" w:lineRule="auto"/>
        <w:rPr>
          <w:szCs w:val="26"/>
          <w:lang w:val="vi-VN"/>
        </w:rPr>
      </w:pPr>
      <w:r>
        <w:rPr>
          <w:szCs w:val="26"/>
          <w:lang w:val="vi-VN"/>
        </w:rPr>
        <w:t xml:space="preserve">- </w:t>
      </w:r>
      <w:r w:rsidRPr="0002023F">
        <w:rPr>
          <w:szCs w:val="26"/>
          <w:lang w:val="vi-VN"/>
        </w:rPr>
        <w:t xml:space="preserve">Website mua bán </w:t>
      </w:r>
      <w:r w:rsidR="00E07065">
        <w:rPr>
          <w:szCs w:val="26"/>
          <w:lang w:val="vi-VN"/>
        </w:rPr>
        <w:t xml:space="preserve">Nữ trang </w:t>
      </w:r>
      <w:r w:rsidRPr="0002023F">
        <w:rPr>
          <w:szCs w:val="26"/>
          <w:lang w:val="vi-VN"/>
        </w:rPr>
        <w:t>là nền tảng thương mại điện tử giúp người dùng dễ dàng duyệt, tìm kiếm và mua các sản phẩm trang sức như nhẫn, vòng tay, bông tai, dây chuyền. Website có giao diện đẹp, dễ sử dụng và được tối ưu cho cả desktop lẫn di động. Người dùng có thể lọc sản phẩm theo nhiều tiêu chí như loại, chất liệu, màu sắc và giá cả. Hệ thống thanh toán trực tuyến an toàn, hỗ trợ nhiều phương thức như thẻ tín dụng, ví điện tử. Website cũng cung cấp tính năng đăng ký tài khoản, quản lý đơn hàng và lịch sử mua sắm. Khách hàng có thể đánh giá và nhận xét sản phẩm đã mua, đồng thời nhận sự hỗ trợ qua chat trực tuyến hoặc thông qua các kênh liên hệ khác. Các chính sách đổi trả, bảo hành được hiển thị rõ ràng, giúp tạo lòng tin cho người tiêu dùng.</w:t>
      </w:r>
    </w:p>
    <w:p w14:paraId="1EDFF547" w14:textId="35801C45" w:rsidR="00C5384F" w:rsidRDefault="00C5384F" w:rsidP="00E96044">
      <w:pPr>
        <w:spacing w:before="120" w:line="360" w:lineRule="auto"/>
        <w:rPr>
          <w:i/>
          <w:iCs/>
          <w:sz w:val="28"/>
          <w:szCs w:val="28"/>
          <w:u w:val="single"/>
          <w:lang w:val="vi-VN"/>
        </w:rPr>
      </w:pPr>
      <w:r w:rsidRPr="00E96044">
        <w:rPr>
          <w:i/>
          <w:iCs/>
          <w:sz w:val="28"/>
          <w:szCs w:val="28"/>
          <w:u w:val="single"/>
          <w:lang w:val="vi-VN"/>
        </w:rPr>
        <w:t xml:space="preserve">Chức năng 1: </w:t>
      </w:r>
      <w:r w:rsidR="00017516" w:rsidRPr="00017516">
        <w:rPr>
          <w:i/>
          <w:iCs/>
          <w:sz w:val="28"/>
          <w:szCs w:val="28"/>
          <w:u w:val="single"/>
          <w:lang w:val="vi-VN"/>
        </w:rPr>
        <w:t>Trang chủ giới thiệu sản phẩm</w:t>
      </w:r>
    </w:p>
    <w:p w14:paraId="26533ECE" w14:textId="0A33C1D0" w:rsidR="000C11CD" w:rsidRPr="000C11CD" w:rsidRDefault="000C11CD" w:rsidP="000C11CD">
      <w:pPr>
        <w:spacing w:before="120" w:line="360" w:lineRule="auto"/>
        <w:rPr>
          <w:szCs w:val="26"/>
          <w:lang w:val="vi-VN"/>
        </w:rPr>
      </w:pPr>
      <w:r w:rsidRPr="000C11CD">
        <w:rPr>
          <w:b/>
          <w:bCs/>
          <w:szCs w:val="26"/>
          <w:lang w:val="vi-VN"/>
        </w:rPr>
        <w:t>Giới thiệu cửa hàng</w:t>
      </w:r>
      <w:r w:rsidRPr="000C11CD">
        <w:rPr>
          <w:szCs w:val="26"/>
          <w:lang w:val="vi-VN"/>
        </w:rPr>
        <w:t>: Cung cấp thông tin về thương hiệu, lịch sử và sứ mệnh của cửa hàng/trang web.</w:t>
      </w:r>
    </w:p>
    <w:p w14:paraId="629D3289" w14:textId="58820B6C" w:rsidR="000C11CD" w:rsidRPr="000C11CD" w:rsidRDefault="000C11CD" w:rsidP="000C11CD">
      <w:pPr>
        <w:spacing w:before="120" w:line="360" w:lineRule="auto"/>
        <w:rPr>
          <w:szCs w:val="26"/>
          <w:lang w:val="vi-VN"/>
        </w:rPr>
      </w:pPr>
      <w:r w:rsidRPr="000C11CD">
        <w:rPr>
          <w:b/>
          <w:bCs/>
          <w:szCs w:val="26"/>
          <w:lang w:val="vi-VN"/>
        </w:rPr>
        <w:t>Danh mục sản phẩm</w:t>
      </w:r>
      <w:r w:rsidRPr="000C11CD">
        <w:rPr>
          <w:szCs w:val="26"/>
          <w:lang w:val="vi-VN"/>
        </w:rPr>
        <w:t xml:space="preserve">: Hiển thị các sản phẩm trang sức theo từng loại (nhẫn, dây chuyền, bông tai, vòng tay, </w:t>
      </w:r>
      <w:r w:rsidR="00FA6EEA">
        <w:rPr>
          <w:szCs w:val="26"/>
          <w:lang w:val="vi-VN"/>
        </w:rPr>
        <w:t>..</w:t>
      </w:r>
      <w:r w:rsidRPr="000C11CD">
        <w:rPr>
          <w:szCs w:val="26"/>
          <w:lang w:val="vi-VN"/>
        </w:rPr>
        <w:t>.).</w:t>
      </w:r>
    </w:p>
    <w:p w14:paraId="3B8F3567" w14:textId="54920000" w:rsidR="000C11CD" w:rsidRPr="002635F0" w:rsidRDefault="000C11CD" w:rsidP="000C11CD">
      <w:pPr>
        <w:spacing w:before="120" w:line="360" w:lineRule="auto"/>
        <w:rPr>
          <w:szCs w:val="26"/>
          <w:lang w:val="vi-VN"/>
        </w:rPr>
      </w:pPr>
      <w:r w:rsidRPr="002635F0">
        <w:rPr>
          <w:b/>
          <w:bCs/>
          <w:szCs w:val="26"/>
          <w:lang w:val="vi-VN"/>
        </w:rPr>
        <w:t>Khuyến mãi và giảm giá</w:t>
      </w:r>
      <w:r w:rsidRPr="002635F0">
        <w:rPr>
          <w:szCs w:val="26"/>
          <w:lang w:val="vi-VN"/>
        </w:rPr>
        <w:t>: Thông tin về các chương trình khuyến mãi, giảm giá đặc biệt.</w:t>
      </w:r>
    </w:p>
    <w:p w14:paraId="4EC34C2E" w14:textId="59D1EA9A" w:rsidR="005A3AA6" w:rsidRDefault="005A3AA6" w:rsidP="000C11CD">
      <w:pPr>
        <w:spacing w:before="120" w:line="360" w:lineRule="auto"/>
        <w:rPr>
          <w:rFonts w:cs="Times New Roman"/>
          <w:i/>
          <w:iCs/>
          <w:sz w:val="28"/>
          <w:szCs w:val="28"/>
          <w:u w:val="single"/>
          <w:lang w:val="vi-VN"/>
        </w:rPr>
      </w:pPr>
      <w:r w:rsidRPr="00E96044">
        <w:rPr>
          <w:rFonts w:cs="Times New Roman"/>
          <w:i/>
          <w:iCs/>
          <w:sz w:val="28"/>
          <w:szCs w:val="28"/>
          <w:u w:val="single"/>
          <w:lang w:val="vi-VN"/>
        </w:rPr>
        <w:t>Chức năng 2:</w:t>
      </w:r>
      <w:r w:rsidR="004F1D66">
        <w:rPr>
          <w:rFonts w:cs="Times New Roman"/>
          <w:i/>
          <w:iCs/>
          <w:sz w:val="28"/>
          <w:szCs w:val="28"/>
          <w:u w:val="single"/>
          <w:lang w:val="vi-VN"/>
        </w:rPr>
        <w:t xml:space="preserve"> </w:t>
      </w:r>
      <w:r w:rsidR="004F1D66" w:rsidRPr="004F1D66">
        <w:rPr>
          <w:rFonts w:cs="Times New Roman"/>
          <w:i/>
          <w:iCs/>
          <w:sz w:val="28"/>
          <w:szCs w:val="28"/>
          <w:u w:val="single"/>
          <w:lang w:val="vi-VN"/>
        </w:rPr>
        <w:t>Tìm kiếm và lọc sản phẩm</w:t>
      </w:r>
      <w:r w:rsidRPr="00E96044">
        <w:rPr>
          <w:rFonts w:cs="Times New Roman"/>
          <w:i/>
          <w:iCs/>
          <w:sz w:val="28"/>
          <w:szCs w:val="28"/>
          <w:u w:val="single"/>
          <w:lang w:val="vi-VN"/>
        </w:rPr>
        <w:t xml:space="preserve"> </w:t>
      </w:r>
    </w:p>
    <w:p w14:paraId="18AF6EE9" w14:textId="40BA4B4C" w:rsidR="004E2A31" w:rsidRPr="004E2A31" w:rsidRDefault="004E2A31" w:rsidP="004E2A31">
      <w:pPr>
        <w:pStyle w:val="NormalWeb"/>
        <w:shd w:val="clear" w:color="auto" w:fill="FFFFFF"/>
        <w:tabs>
          <w:tab w:val="left" w:pos="900"/>
        </w:tabs>
        <w:spacing w:before="120" w:after="312" w:line="360" w:lineRule="auto"/>
        <w:rPr>
          <w:sz w:val="26"/>
          <w:szCs w:val="26"/>
          <w:lang w:val="vi-VN"/>
        </w:rPr>
      </w:pPr>
      <w:r w:rsidRPr="004E2A31">
        <w:rPr>
          <w:b/>
          <w:bCs/>
          <w:sz w:val="26"/>
          <w:szCs w:val="26"/>
          <w:lang w:val="vi-VN"/>
        </w:rPr>
        <w:t>Tìm kiếm nâng cao</w:t>
      </w:r>
      <w:r w:rsidRPr="004E2A31">
        <w:rPr>
          <w:sz w:val="26"/>
          <w:szCs w:val="26"/>
          <w:lang w:val="vi-VN"/>
        </w:rPr>
        <w:t xml:space="preserve">: Cho phép người dùng tìm kiếm </w:t>
      </w:r>
      <w:r w:rsidR="00941C20">
        <w:rPr>
          <w:sz w:val="26"/>
          <w:szCs w:val="26"/>
          <w:lang w:val="vi-VN"/>
        </w:rPr>
        <w:t xml:space="preserve">Nữ trang </w:t>
      </w:r>
      <w:r w:rsidRPr="004E2A31">
        <w:rPr>
          <w:sz w:val="26"/>
          <w:szCs w:val="26"/>
          <w:lang w:val="vi-VN"/>
        </w:rPr>
        <w:t xml:space="preserve">theo tên, loại, chất liệu (vàng, bạc, kim cương, đá quý, </w:t>
      </w:r>
      <w:r w:rsidR="00FA6EEA">
        <w:rPr>
          <w:sz w:val="26"/>
          <w:szCs w:val="26"/>
          <w:lang w:val="vi-VN"/>
        </w:rPr>
        <w:t>..</w:t>
      </w:r>
      <w:r w:rsidRPr="004E2A31">
        <w:rPr>
          <w:sz w:val="26"/>
          <w:szCs w:val="26"/>
          <w:lang w:val="vi-VN"/>
        </w:rPr>
        <w:t xml:space="preserve">.), giá cả, kiểu dáng, màu sắc, </w:t>
      </w:r>
      <w:r w:rsidR="00FA6EEA">
        <w:rPr>
          <w:sz w:val="26"/>
          <w:szCs w:val="26"/>
          <w:lang w:val="vi-VN"/>
        </w:rPr>
        <w:t xml:space="preserve">… </w:t>
      </w:r>
      <w:r w:rsidRPr="004E2A31">
        <w:rPr>
          <w:sz w:val="26"/>
          <w:szCs w:val="26"/>
          <w:lang w:val="vi-VN"/>
        </w:rPr>
        <w:t>.</w:t>
      </w:r>
    </w:p>
    <w:p w14:paraId="0E7A0A0D" w14:textId="6C11ED65" w:rsidR="00A148F6" w:rsidRPr="00E8270A" w:rsidRDefault="004E2A31" w:rsidP="004E2A31">
      <w:pPr>
        <w:pStyle w:val="NormalWeb"/>
        <w:shd w:val="clear" w:color="auto" w:fill="FFFFFF"/>
        <w:tabs>
          <w:tab w:val="left" w:pos="900"/>
        </w:tabs>
        <w:spacing w:before="120" w:beforeAutospacing="0" w:after="312" w:afterAutospacing="0" w:line="360" w:lineRule="auto"/>
        <w:rPr>
          <w:rFonts w:eastAsia="Calibri"/>
          <w:sz w:val="26"/>
          <w:szCs w:val="26"/>
          <w:lang w:val="vi-VN"/>
        </w:rPr>
      </w:pPr>
      <w:r w:rsidRPr="00E8270A">
        <w:rPr>
          <w:rFonts w:eastAsia="Calibri"/>
          <w:b/>
          <w:bCs/>
          <w:sz w:val="26"/>
          <w:szCs w:val="26"/>
          <w:lang w:val="vi-VN"/>
        </w:rPr>
        <w:t>Lọc sản phẩm</w:t>
      </w:r>
      <w:r w:rsidRPr="00E8270A">
        <w:rPr>
          <w:rFonts w:eastAsia="Calibri"/>
          <w:sz w:val="26"/>
          <w:szCs w:val="26"/>
          <w:lang w:val="vi-VN"/>
        </w:rPr>
        <w:t xml:space="preserve">: Dựa trên các tiêu chí như giá cả, xu hướng (mới, bán chạy, hot), phong cách (cổ điển, hiện đại, </w:t>
      </w:r>
      <w:r w:rsidR="00FA6EEA">
        <w:rPr>
          <w:rFonts w:eastAsia="Calibri"/>
          <w:sz w:val="26"/>
          <w:szCs w:val="26"/>
          <w:lang w:val="vi-VN"/>
        </w:rPr>
        <w:t>..</w:t>
      </w:r>
      <w:r w:rsidRPr="00E8270A">
        <w:rPr>
          <w:rFonts w:eastAsia="Calibri"/>
          <w:sz w:val="26"/>
          <w:szCs w:val="26"/>
          <w:lang w:val="vi-VN"/>
        </w:rPr>
        <w:t>.).</w:t>
      </w:r>
    </w:p>
    <w:p w14:paraId="56605795" w14:textId="68CE232F" w:rsidR="0004185D" w:rsidRDefault="005A3AA6" w:rsidP="004E2A31">
      <w:pPr>
        <w:pStyle w:val="NormalWeb"/>
        <w:shd w:val="clear" w:color="auto" w:fill="FFFFFF"/>
        <w:tabs>
          <w:tab w:val="left" w:pos="900"/>
        </w:tabs>
        <w:spacing w:before="120" w:beforeAutospacing="0" w:after="312" w:afterAutospacing="0" w:line="360" w:lineRule="auto"/>
        <w:rPr>
          <w:i/>
          <w:iCs/>
          <w:sz w:val="28"/>
          <w:szCs w:val="28"/>
          <w:u w:val="single"/>
          <w:lang w:val="vi-VN"/>
        </w:rPr>
      </w:pPr>
      <w:r w:rsidRPr="0004185D">
        <w:rPr>
          <w:i/>
          <w:iCs/>
          <w:sz w:val="28"/>
          <w:szCs w:val="28"/>
          <w:u w:val="single"/>
          <w:lang w:val="vi-VN"/>
        </w:rPr>
        <w:t>Chức</w:t>
      </w:r>
      <w:r w:rsidRPr="00C872C7">
        <w:rPr>
          <w:i/>
          <w:iCs/>
          <w:sz w:val="28"/>
          <w:szCs w:val="28"/>
          <w:u w:val="single"/>
          <w:lang w:val="vi-VN"/>
        </w:rPr>
        <w:t xml:space="preserve"> năng 3:</w:t>
      </w:r>
      <w:r w:rsidR="00B7665B">
        <w:rPr>
          <w:i/>
          <w:iCs/>
          <w:sz w:val="28"/>
          <w:szCs w:val="28"/>
          <w:u w:val="single"/>
          <w:lang w:val="vi-VN"/>
        </w:rPr>
        <w:t xml:space="preserve"> </w:t>
      </w:r>
      <w:r w:rsidR="00CA1CD3" w:rsidRPr="00CA1CD3">
        <w:rPr>
          <w:i/>
          <w:iCs/>
          <w:sz w:val="28"/>
          <w:szCs w:val="28"/>
          <w:u w:val="single"/>
        </w:rPr>
        <w:t>Trang chi tiết sản phẩm</w:t>
      </w:r>
    </w:p>
    <w:p w14:paraId="601CEFA7" w14:textId="16151488" w:rsidR="00CA1CD3" w:rsidRPr="00CA1CD3" w:rsidRDefault="00CA1CD3" w:rsidP="00CA1CD3">
      <w:pPr>
        <w:pStyle w:val="NormalWeb"/>
        <w:shd w:val="clear" w:color="auto" w:fill="FFFFFF"/>
        <w:tabs>
          <w:tab w:val="left" w:pos="900"/>
        </w:tabs>
        <w:spacing w:before="120" w:after="312" w:line="360" w:lineRule="auto"/>
        <w:rPr>
          <w:sz w:val="26"/>
          <w:szCs w:val="26"/>
          <w:lang w:val="vi-VN"/>
        </w:rPr>
      </w:pPr>
      <w:r w:rsidRPr="00CA1CD3">
        <w:rPr>
          <w:b/>
          <w:bCs/>
          <w:sz w:val="26"/>
          <w:szCs w:val="26"/>
          <w:lang w:val="vi-VN"/>
        </w:rPr>
        <w:t>Mô tả sản phẩm</w:t>
      </w:r>
      <w:r w:rsidRPr="00CA1CD3">
        <w:rPr>
          <w:sz w:val="26"/>
          <w:szCs w:val="26"/>
          <w:lang w:val="vi-VN"/>
        </w:rPr>
        <w:t>: Chi tiết về chất liệu, kích thước, trọng lượng, bảo hành, xuất xứ.</w:t>
      </w:r>
    </w:p>
    <w:p w14:paraId="5122C2A4" w14:textId="1B2D2702" w:rsidR="00CA1CD3" w:rsidRPr="00CA1CD3" w:rsidRDefault="00CA1CD3" w:rsidP="00CA1CD3">
      <w:pPr>
        <w:pStyle w:val="NormalWeb"/>
        <w:shd w:val="clear" w:color="auto" w:fill="FFFFFF"/>
        <w:tabs>
          <w:tab w:val="left" w:pos="900"/>
        </w:tabs>
        <w:spacing w:before="120" w:after="312" w:line="360" w:lineRule="auto"/>
        <w:rPr>
          <w:sz w:val="26"/>
          <w:szCs w:val="26"/>
          <w:lang w:val="vi-VN"/>
        </w:rPr>
      </w:pPr>
      <w:r w:rsidRPr="00CA1CD3">
        <w:rPr>
          <w:b/>
          <w:bCs/>
          <w:sz w:val="26"/>
          <w:szCs w:val="26"/>
          <w:lang w:val="vi-VN"/>
        </w:rPr>
        <w:t>Hình ảnh và video</w:t>
      </w:r>
      <w:r w:rsidRPr="00CA1CD3">
        <w:rPr>
          <w:sz w:val="26"/>
          <w:szCs w:val="26"/>
          <w:lang w:val="vi-VN"/>
        </w:rPr>
        <w:t>: Cung cấp hình ảnh sản phẩm từ nhiều góc độ và video mô tả, giúp khách hàng dễ dàng hình dung sản phẩm.</w:t>
      </w:r>
    </w:p>
    <w:p w14:paraId="33CAAFE0" w14:textId="77777777" w:rsidR="00CA1CD3" w:rsidRPr="00E8270A" w:rsidRDefault="00CA1CD3" w:rsidP="00CA1CD3">
      <w:pPr>
        <w:pStyle w:val="NormalWeb"/>
        <w:shd w:val="clear" w:color="auto" w:fill="FFFFFF"/>
        <w:tabs>
          <w:tab w:val="left" w:pos="900"/>
        </w:tabs>
        <w:spacing w:before="120" w:beforeAutospacing="0" w:after="312" w:afterAutospacing="0" w:line="360" w:lineRule="auto"/>
        <w:rPr>
          <w:sz w:val="26"/>
          <w:szCs w:val="26"/>
          <w:lang w:val="vi-VN"/>
        </w:rPr>
      </w:pPr>
      <w:r w:rsidRPr="00E8270A">
        <w:rPr>
          <w:b/>
          <w:bCs/>
          <w:sz w:val="26"/>
          <w:szCs w:val="26"/>
          <w:lang w:val="vi-VN"/>
        </w:rPr>
        <w:t>Đánh giá sản phẩm</w:t>
      </w:r>
      <w:r w:rsidRPr="00E8270A">
        <w:rPr>
          <w:sz w:val="26"/>
          <w:szCs w:val="26"/>
          <w:lang w:val="vi-VN"/>
        </w:rPr>
        <w:t>: Cho phép khách hàng đã mua sản phẩm đánh giá và nhận xét.</w:t>
      </w:r>
    </w:p>
    <w:p w14:paraId="30EB4FA9" w14:textId="77777777" w:rsidR="001A50A6" w:rsidRDefault="00606FE8" w:rsidP="00CA1CD3">
      <w:pPr>
        <w:pStyle w:val="NormalWeb"/>
        <w:shd w:val="clear" w:color="auto" w:fill="FFFFFF"/>
        <w:tabs>
          <w:tab w:val="left" w:pos="900"/>
        </w:tabs>
        <w:spacing w:before="120" w:beforeAutospacing="0" w:after="312" w:afterAutospacing="0" w:line="360" w:lineRule="auto"/>
        <w:rPr>
          <w:i/>
          <w:iCs/>
          <w:sz w:val="28"/>
          <w:szCs w:val="28"/>
          <w:u w:val="single"/>
          <w:lang w:val="vi-VN"/>
        </w:rPr>
      </w:pPr>
      <w:r w:rsidRPr="00B96BB9">
        <w:rPr>
          <w:i/>
          <w:iCs/>
          <w:sz w:val="28"/>
          <w:szCs w:val="28"/>
          <w:u w:val="single"/>
          <w:lang w:val="vi-VN"/>
        </w:rPr>
        <w:t xml:space="preserve">Chức năng </w:t>
      </w:r>
      <w:r w:rsidR="0004185D">
        <w:rPr>
          <w:i/>
          <w:iCs/>
          <w:sz w:val="28"/>
          <w:szCs w:val="28"/>
          <w:u w:val="single"/>
          <w:lang w:val="vi-VN"/>
        </w:rPr>
        <w:t>4:</w:t>
      </w:r>
      <w:r w:rsidR="001A50A6">
        <w:rPr>
          <w:i/>
          <w:iCs/>
          <w:sz w:val="28"/>
          <w:szCs w:val="28"/>
          <w:u w:val="single"/>
          <w:lang w:val="vi-VN"/>
        </w:rPr>
        <w:t xml:space="preserve"> </w:t>
      </w:r>
      <w:r w:rsidR="001A50A6" w:rsidRPr="001A50A6">
        <w:rPr>
          <w:i/>
          <w:iCs/>
          <w:sz w:val="28"/>
          <w:szCs w:val="28"/>
          <w:u w:val="single"/>
          <w:lang w:val="vi-VN"/>
        </w:rPr>
        <w:t>Giỏ hàng và thanh toán</w:t>
      </w:r>
    </w:p>
    <w:p w14:paraId="2B24959D" w14:textId="52A21A54" w:rsidR="0030023A" w:rsidRPr="0030023A" w:rsidRDefault="0060558E" w:rsidP="0030023A">
      <w:pPr>
        <w:pStyle w:val="NormalWeb"/>
        <w:shd w:val="clear" w:color="auto" w:fill="FFFFFF"/>
        <w:tabs>
          <w:tab w:val="left" w:pos="900"/>
        </w:tabs>
        <w:spacing w:before="120" w:after="312" w:line="360" w:lineRule="auto"/>
        <w:rPr>
          <w:sz w:val="26"/>
          <w:szCs w:val="26"/>
          <w:lang w:val="vi-VN"/>
        </w:rPr>
      </w:pPr>
      <w:r>
        <w:rPr>
          <w:b/>
          <w:bCs/>
          <w:sz w:val="26"/>
          <w:szCs w:val="26"/>
          <w:lang w:val="vi-VN"/>
        </w:rPr>
        <w:tab/>
      </w:r>
      <w:r w:rsidR="0030023A" w:rsidRPr="0030023A">
        <w:rPr>
          <w:b/>
          <w:bCs/>
          <w:sz w:val="26"/>
          <w:szCs w:val="26"/>
          <w:lang w:val="vi-VN"/>
        </w:rPr>
        <w:t>Thêm vào giỏ hàng</w:t>
      </w:r>
      <w:r w:rsidR="0030023A" w:rsidRPr="0030023A">
        <w:rPr>
          <w:sz w:val="26"/>
          <w:szCs w:val="26"/>
          <w:lang w:val="vi-VN"/>
        </w:rPr>
        <w:t>: Người mua có thể dễ dàng thêm các sản phẩm vào giỏ hàng và tiếp tục mua sắm.</w:t>
      </w:r>
    </w:p>
    <w:p w14:paraId="358C6CBF" w14:textId="366FC8C6" w:rsidR="0030023A" w:rsidRPr="0030023A" w:rsidRDefault="00C4530F" w:rsidP="0030023A">
      <w:pPr>
        <w:pStyle w:val="NormalWeb"/>
        <w:shd w:val="clear" w:color="auto" w:fill="FFFFFF"/>
        <w:tabs>
          <w:tab w:val="left" w:pos="900"/>
        </w:tabs>
        <w:spacing w:before="120" w:after="312" w:line="360" w:lineRule="auto"/>
        <w:rPr>
          <w:sz w:val="26"/>
          <w:szCs w:val="26"/>
          <w:lang w:val="vi-VN"/>
        </w:rPr>
      </w:pPr>
      <w:r>
        <w:rPr>
          <w:b/>
          <w:bCs/>
          <w:sz w:val="26"/>
          <w:szCs w:val="26"/>
          <w:lang w:val="vi-VN"/>
        </w:rPr>
        <w:tab/>
      </w:r>
      <w:r w:rsidR="0030023A" w:rsidRPr="0030023A">
        <w:rPr>
          <w:b/>
          <w:bCs/>
          <w:sz w:val="26"/>
          <w:szCs w:val="26"/>
          <w:lang w:val="vi-VN"/>
        </w:rPr>
        <w:t>Thanh toán trực tuyến</w:t>
      </w:r>
      <w:r w:rsidR="0030023A" w:rsidRPr="0030023A">
        <w:rPr>
          <w:sz w:val="26"/>
          <w:szCs w:val="26"/>
          <w:lang w:val="vi-VN"/>
        </w:rPr>
        <w:t>: Cung cấp các phương thức thanh toán như thẻ tín dụng, ví điện tử, chuyển khoản ngân hàng, hoặc thu tiền khi giao hàng (COD).</w:t>
      </w:r>
    </w:p>
    <w:p w14:paraId="03296F75" w14:textId="3764F09F" w:rsidR="00606FE8" w:rsidRPr="00E16C5D" w:rsidRDefault="00C4530F" w:rsidP="0030023A">
      <w:pPr>
        <w:pStyle w:val="NormalWeb"/>
        <w:shd w:val="clear" w:color="auto" w:fill="FFFFFF"/>
        <w:tabs>
          <w:tab w:val="left" w:pos="900"/>
        </w:tabs>
        <w:spacing w:before="120" w:beforeAutospacing="0" w:after="312" w:afterAutospacing="0" w:line="360" w:lineRule="auto"/>
        <w:rPr>
          <w:sz w:val="26"/>
          <w:szCs w:val="26"/>
          <w:lang w:val="vi-VN"/>
        </w:rPr>
      </w:pPr>
      <w:r>
        <w:rPr>
          <w:b/>
          <w:bCs/>
          <w:sz w:val="26"/>
          <w:szCs w:val="26"/>
          <w:lang w:val="vi-VN"/>
        </w:rPr>
        <w:tab/>
      </w:r>
      <w:r w:rsidR="0030023A" w:rsidRPr="00E16C5D">
        <w:rPr>
          <w:b/>
          <w:bCs/>
          <w:sz w:val="26"/>
          <w:szCs w:val="26"/>
          <w:lang w:val="vi-VN"/>
        </w:rPr>
        <w:t>Tính phí vận chuyển</w:t>
      </w:r>
      <w:r w:rsidR="0030023A" w:rsidRPr="00E16C5D">
        <w:rPr>
          <w:sz w:val="26"/>
          <w:szCs w:val="26"/>
          <w:lang w:val="vi-VN"/>
        </w:rPr>
        <w:t>: Tự động tính phí vận chuyển tùy thuộc vào vị trí giao hàng và kích thước của đơn hàng.</w:t>
      </w:r>
      <w:r w:rsidR="00002CD2" w:rsidRPr="00E16C5D">
        <w:rPr>
          <w:sz w:val="26"/>
          <w:szCs w:val="26"/>
          <w:lang w:val="vi-VN"/>
        </w:rPr>
        <w:t xml:space="preserve"> </w:t>
      </w:r>
    </w:p>
    <w:p w14:paraId="277536F8" w14:textId="1752EA67" w:rsidR="00AD18F5" w:rsidRDefault="00AD18F5" w:rsidP="0004185D">
      <w:pPr>
        <w:pStyle w:val="NormalWeb"/>
        <w:shd w:val="clear" w:color="auto" w:fill="FFFFFF"/>
        <w:spacing w:before="120" w:beforeAutospacing="0" w:after="312" w:afterAutospacing="0" w:line="360" w:lineRule="auto"/>
        <w:rPr>
          <w:i/>
          <w:iCs/>
          <w:sz w:val="28"/>
          <w:szCs w:val="28"/>
          <w:u w:val="single"/>
          <w:lang w:val="vi-VN"/>
        </w:rPr>
      </w:pPr>
      <w:r w:rsidRPr="00B96BB9">
        <w:rPr>
          <w:i/>
          <w:iCs/>
          <w:sz w:val="28"/>
          <w:szCs w:val="28"/>
          <w:u w:val="single"/>
          <w:lang w:val="vi-VN"/>
        </w:rPr>
        <w:t>Chức năng 5:</w:t>
      </w:r>
      <w:r w:rsidR="00FC1258">
        <w:rPr>
          <w:i/>
          <w:iCs/>
          <w:sz w:val="28"/>
          <w:szCs w:val="28"/>
          <w:u w:val="single"/>
          <w:lang w:val="vi-VN"/>
        </w:rPr>
        <w:t xml:space="preserve"> </w:t>
      </w:r>
      <w:r w:rsidR="00FC1258" w:rsidRPr="00FC1258">
        <w:rPr>
          <w:i/>
          <w:iCs/>
          <w:sz w:val="28"/>
          <w:szCs w:val="28"/>
          <w:u w:val="single"/>
          <w:lang w:val="vi-VN"/>
        </w:rPr>
        <w:t>Chức năng đăng ký và quản lý tài khoản</w:t>
      </w:r>
    </w:p>
    <w:p w14:paraId="38BEF8FE" w14:textId="64263BBB" w:rsidR="004A40CA" w:rsidRPr="004A40CA" w:rsidRDefault="004A40CA" w:rsidP="0060558E">
      <w:pPr>
        <w:pStyle w:val="NormalWeb"/>
        <w:shd w:val="clear" w:color="auto" w:fill="FFFFFF"/>
        <w:spacing w:before="120" w:after="312" w:line="360" w:lineRule="auto"/>
        <w:ind w:left="432" w:firstLine="432"/>
        <w:rPr>
          <w:sz w:val="26"/>
          <w:szCs w:val="26"/>
          <w:lang w:val="vi-VN"/>
        </w:rPr>
      </w:pPr>
      <w:r w:rsidRPr="004A40CA">
        <w:rPr>
          <w:b/>
          <w:bCs/>
          <w:sz w:val="26"/>
          <w:szCs w:val="26"/>
          <w:lang w:val="vi-VN"/>
        </w:rPr>
        <w:t>Đăng ký tài khoản người dùng</w:t>
      </w:r>
      <w:r w:rsidRPr="004A40CA">
        <w:rPr>
          <w:sz w:val="26"/>
          <w:szCs w:val="26"/>
          <w:lang w:val="vi-VN"/>
        </w:rPr>
        <w:t>: Cho phép người mua đăng ký tài khoản để lưu trữ thông tin cá nhân, lịch sử mua hàng, và theo dõi đơn hàng.</w:t>
      </w:r>
    </w:p>
    <w:p w14:paraId="16DA2697" w14:textId="1E5B3E30" w:rsidR="0030023A" w:rsidRPr="00E8270A" w:rsidRDefault="004A40CA" w:rsidP="0060558E">
      <w:pPr>
        <w:pStyle w:val="NormalWeb"/>
        <w:shd w:val="clear" w:color="auto" w:fill="FFFFFF"/>
        <w:spacing w:before="120" w:beforeAutospacing="0" w:after="312" w:afterAutospacing="0" w:line="360" w:lineRule="auto"/>
        <w:ind w:left="432" w:firstLine="432"/>
        <w:rPr>
          <w:sz w:val="26"/>
          <w:szCs w:val="26"/>
          <w:lang w:val="vi-VN"/>
        </w:rPr>
      </w:pPr>
      <w:r w:rsidRPr="00E8270A">
        <w:rPr>
          <w:b/>
          <w:bCs/>
          <w:sz w:val="26"/>
          <w:szCs w:val="26"/>
          <w:lang w:val="vi-VN"/>
        </w:rPr>
        <w:t>Quản lý tài khoản</w:t>
      </w:r>
      <w:r w:rsidRPr="00E8270A">
        <w:rPr>
          <w:sz w:val="26"/>
          <w:szCs w:val="26"/>
          <w:lang w:val="vi-VN"/>
        </w:rPr>
        <w:t>: Người dùng có thể cập nhật thông tin cá nhân, mật khẩu, địa chỉ giao hàng, phương thức thanh toán.</w:t>
      </w:r>
    </w:p>
    <w:p w14:paraId="5B82CF78" w14:textId="4FF950EB" w:rsidR="004A40CA" w:rsidRDefault="004A40CA" w:rsidP="004A40CA">
      <w:pPr>
        <w:pStyle w:val="NormalWeb"/>
        <w:shd w:val="clear" w:color="auto" w:fill="FFFFFF"/>
        <w:spacing w:before="120" w:beforeAutospacing="0" w:after="312" w:afterAutospacing="0" w:line="360" w:lineRule="auto"/>
        <w:rPr>
          <w:i/>
          <w:iCs/>
          <w:sz w:val="28"/>
          <w:szCs w:val="28"/>
          <w:u w:val="single"/>
          <w:lang w:val="vi-VN"/>
        </w:rPr>
      </w:pPr>
      <w:r w:rsidRPr="0058458F">
        <w:rPr>
          <w:i/>
          <w:iCs/>
          <w:sz w:val="28"/>
          <w:szCs w:val="28"/>
          <w:u w:val="single"/>
          <w:lang w:val="vi-VN"/>
        </w:rPr>
        <w:t xml:space="preserve">Chức năng 6: </w:t>
      </w:r>
      <w:r w:rsidR="0058458F" w:rsidRPr="0058458F">
        <w:rPr>
          <w:i/>
          <w:iCs/>
          <w:sz w:val="28"/>
          <w:szCs w:val="28"/>
          <w:u w:val="single"/>
          <w:lang w:val="vi-VN"/>
        </w:rPr>
        <w:t>Chức năng thanh toán và giao hàng</w:t>
      </w:r>
    </w:p>
    <w:p w14:paraId="261B42E1" w14:textId="100ABB1B" w:rsidR="00EE70D5" w:rsidRPr="00EE70D5" w:rsidRDefault="00EE70D5" w:rsidP="0060558E">
      <w:pPr>
        <w:pStyle w:val="NormalWeb"/>
        <w:shd w:val="clear" w:color="auto" w:fill="FFFFFF"/>
        <w:spacing w:before="120" w:after="312" w:line="360" w:lineRule="auto"/>
        <w:ind w:left="432" w:firstLine="432"/>
        <w:rPr>
          <w:sz w:val="26"/>
          <w:szCs w:val="26"/>
          <w:lang w:val="vi-VN"/>
        </w:rPr>
      </w:pPr>
      <w:r w:rsidRPr="00487E88">
        <w:rPr>
          <w:b/>
          <w:bCs/>
          <w:sz w:val="26"/>
          <w:szCs w:val="26"/>
          <w:lang w:val="vi-VN"/>
        </w:rPr>
        <w:t>L</w:t>
      </w:r>
      <w:r w:rsidRPr="00EE70D5">
        <w:rPr>
          <w:b/>
          <w:bCs/>
          <w:sz w:val="26"/>
          <w:szCs w:val="26"/>
          <w:lang w:val="vi-VN"/>
        </w:rPr>
        <w:t>ựa chọn phương thức giao hàng</w:t>
      </w:r>
      <w:r w:rsidRPr="00EE70D5">
        <w:rPr>
          <w:sz w:val="26"/>
          <w:szCs w:val="26"/>
          <w:lang w:val="vi-VN"/>
        </w:rPr>
        <w:t>: Khách hàng có thể lựa chọn phương thức giao hàng nhanh hay tiết kiệm chi phí.</w:t>
      </w:r>
    </w:p>
    <w:p w14:paraId="1BCBE3E0" w14:textId="77777777" w:rsidR="00EE70D5" w:rsidRDefault="00EE70D5" w:rsidP="0060558E">
      <w:pPr>
        <w:pStyle w:val="NormalWeb"/>
        <w:shd w:val="clear" w:color="auto" w:fill="FFFFFF"/>
        <w:spacing w:before="120" w:beforeAutospacing="0" w:after="312" w:afterAutospacing="0" w:line="360" w:lineRule="auto"/>
        <w:ind w:left="432" w:firstLine="432"/>
        <w:rPr>
          <w:sz w:val="26"/>
          <w:szCs w:val="26"/>
          <w:lang w:val="vi-VN"/>
        </w:rPr>
      </w:pPr>
      <w:r w:rsidRPr="00487E88">
        <w:rPr>
          <w:b/>
          <w:bCs/>
          <w:sz w:val="26"/>
          <w:szCs w:val="26"/>
          <w:lang w:val="vi-VN"/>
        </w:rPr>
        <w:t>Cập nhật trạng thái đơn hàng</w:t>
      </w:r>
      <w:r w:rsidRPr="00487E88">
        <w:rPr>
          <w:sz w:val="26"/>
          <w:szCs w:val="26"/>
          <w:lang w:val="vi-VN"/>
        </w:rPr>
        <w:t>: Cung cấp thông tin theo dõi tình trạng đơn hàng, từ khi thanh toán đến khi giao hàng.</w:t>
      </w:r>
    </w:p>
    <w:p w14:paraId="5A57C286" w14:textId="08653749" w:rsidR="00487E88" w:rsidRPr="00E8270A" w:rsidRDefault="00487E88" w:rsidP="00EE70D5">
      <w:pPr>
        <w:pStyle w:val="NormalWeb"/>
        <w:shd w:val="clear" w:color="auto" w:fill="FFFFFF"/>
        <w:spacing w:before="120" w:beforeAutospacing="0" w:after="312" w:afterAutospacing="0" w:line="360" w:lineRule="auto"/>
        <w:rPr>
          <w:i/>
          <w:iCs/>
          <w:sz w:val="28"/>
          <w:szCs w:val="28"/>
          <w:u w:val="single"/>
          <w:lang w:val="vi-VN"/>
        </w:rPr>
      </w:pPr>
      <w:r w:rsidRPr="00E8270A">
        <w:rPr>
          <w:i/>
          <w:iCs/>
          <w:sz w:val="28"/>
          <w:szCs w:val="28"/>
          <w:u w:val="single"/>
          <w:lang w:val="vi-VN"/>
        </w:rPr>
        <w:t>Chức năng 7: Khuyến mãi và giảm giá</w:t>
      </w:r>
    </w:p>
    <w:p w14:paraId="4BAD7723" w14:textId="77777777" w:rsidR="00E8270A" w:rsidRPr="00E8270A" w:rsidRDefault="00E8270A" w:rsidP="0060558E">
      <w:pPr>
        <w:pStyle w:val="NormalWeb"/>
        <w:shd w:val="clear" w:color="auto" w:fill="FFFFFF"/>
        <w:spacing w:before="120" w:beforeAutospacing="0" w:after="312" w:afterAutospacing="0" w:line="360" w:lineRule="auto"/>
        <w:ind w:left="432" w:firstLine="432"/>
        <w:rPr>
          <w:sz w:val="26"/>
          <w:szCs w:val="26"/>
          <w:lang w:val="vi-VN"/>
        </w:rPr>
      </w:pPr>
      <w:r w:rsidRPr="00E8270A">
        <w:rPr>
          <w:b/>
          <w:bCs/>
          <w:sz w:val="26"/>
          <w:szCs w:val="26"/>
          <w:lang w:val="vi-VN"/>
        </w:rPr>
        <w:t>Khuyến mãi đặc biệt</w:t>
      </w:r>
      <w:r w:rsidRPr="00E8270A">
        <w:rPr>
          <w:sz w:val="26"/>
          <w:szCs w:val="26"/>
          <w:lang w:val="vi-VN"/>
        </w:rPr>
        <w:t>: Cung cấp các chương trình giảm giá, ưu đãi cho người mua.</w:t>
      </w:r>
    </w:p>
    <w:p w14:paraId="71E2E152" w14:textId="057605DF" w:rsidR="00AD18F5" w:rsidRPr="00B96BB9" w:rsidRDefault="00144F07" w:rsidP="00EE70D5">
      <w:pPr>
        <w:pStyle w:val="NormalWeb"/>
        <w:shd w:val="clear" w:color="auto" w:fill="FFFFFF"/>
        <w:spacing w:before="120" w:beforeAutospacing="0" w:after="312" w:afterAutospacing="0" w:line="360" w:lineRule="auto"/>
        <w:rPr>
          <w:b/>
          <w:bCs/>
          <w:i/>
          <w:iCs/>
          <w:sz w:val="34"/>
          <w:szCs w:val="34"/>
          <w:lang w:val="vi-VN"/>
        </w:rPr>
      </w:pPr>
      <w:r w:rsidRPr="00B96BB9">
        <w:rPr>
          <w:b/>
          <w:bCs/>
          <w:i/>
          <w:iCs/>
          <w:sz w:val="34"/>
          <w:szCs w:val="34"/>
          <w:lang w:val="vi-VN"/>
        </w:rPr>
        <w:t>2.2 HTML</w:t>
      </w:r>
    </w:p>
    <w:p w14:paraId="27D480D1" w14:textId="45AC0A65" w:rsidR="00144F07" w:rsidRPr="00D656AD" w:rsidRDefault="00144F07" w:rsidP="007F0E96">
      <w:pPr>
        <w:pStyle w:val="NormalWeb"/>
        <w:numPr>
          <w:ilvl w:val="0"/>
          <w:numId w:val="4"/>
        </w:numPr>
        <w:shd w:val="clear" w:color="auto" w:fill="FFFFFF"/>
        <w:tabs>
          <w:tab w:val="left" w:pos="1620"/>
        </w:tabs>
        <w:spacing w:before="120" w:beforeAutospacing="0" w:after="312" w:afterAutospacing="0" w:line="360" w:lineRule="auto"/>
        <w:ind w:left="1080"/>
        <w:rPr>
          <w:i/>
          <w:iCs/>
          <w:sz w:val="26"/>
          <w:szCs w:val="26"/>
          <w:lang w:val="vi-VN"/>
        </w:rPr>
      </w:pPr>
      <w:r w:rsidRPr="00D656AD">
        <w:rPr>
          <w:i/>
          <w:iCs/>
          <w:sz w:val="26"/>
          <w:szCs w:val="26"/>
          <w:lang w:val="vi-VN"/>
        </w:rPr>
        <w:t>Giới thiệu</w:t>
      </w:r>
    </w:p>
    <w:p w14:paraId="741796F6" w14:textId="545705FE" w:rsidR="00144F07" w:rsidRPr="003110D3" w:rsidRDefault="00002CD2" w:rsidP="007F0E96">
      <w:pPr>
        <w:pStyle w:val="NormalWeb"/>
        <w:numPr>
          <w:ilvl w:val="0"/>
          <w:numId w:val="3"/>
        </w:numPr>
        <w:shd w:val="clear" w:color="auto" w:fill="FFFFFF"/>
        <w:spacing w:before="120" w:beforeAutospacing="0" w:after="312" w:afterAutospacing="0" w:line="360" w:lineRule="auto"/>
        <w:ind w:hanging="180"/>
        <w:rPr>
          <w:sz w:val="26"/>
          <w:szCs w:val="26"/>
          <w:lang w:val="vi-VN"/>
        </w:rPr>
      </w:pPr>
      <w:r w:rsidRPr="003110D3">
        <w:rPr>
          <w:b/>
          <w:bCs/>
          <w:sz w:val="26"/>
          <w:szCs w:val="26"/>
          <w:lang w:val="vi-VN"/>
        </w:rPr>
        <w:t xml:space="preserve"> </w:t>
      </w:r>
      <w:r w:rsidR="00144F07" w:rsidRPr="00BA4995">
        <w:rPr>
          <w:b/>
          <w:bCs/>
          <w:sz w:val="26"/>
          <w:szCs w:val="26"/>
          <w:lang w:val="vi-VN"/>
        </w:rPr>
        <w:t>HTML</w:t>
      </w:r>
      <w:r w:rsidR="008E3493" w:rsidRPr="00BA4995">
        <w:rPr>
          <w:sz w:val="26"/>
          <w:szCs w:val="26"/>
          <w:lang w:val="vi-VN"/>
        </w:rPr>
        <w:t xml:space="preserve"> </w:t>
      </w:r>
      <w:r w:rsidR="00144F07" w:rsidRPr="00BA4995">
        <w:rPr>
          <w:sz w:val="26"/>
          <w:szCs w:val="26"/>
          <w:lang w:val="vi-VN"/>
        </w:rPr>
        <w:t>(Hyper Text Markup Languages – Tiếng</w:t>
      </w:r>
      <w:r w:rsidR="00144F07" w:rsidRPr="003110D3">
        <w:rPr>
          <w:sz w:val="26"/>
          <w:szCs w:val="26"/>
          <w:lang w:val="vi-VN"/>
        </w:rPr>
        <w:t xml:space="preserve"> Anh) hay còn gọi là “Ngôn ngữ đánh dấu siêu văn bản</w:t>
      </w:r>
      <w:r w:rsidR="008E3493" w:rsidRPr="00BA4995">
        <w:rPr>
          <w:sz w:val="26"/>
          <w:szCs w:val="26"/>
          <w:lang w:val="vi-VN"/>
        </w:rPr>
        <w:t>”</w:t>
      </w:r>
      <w:r w:rsidR="00144F07" w:rsidRPr="003110D3">
        <w:rPr>
          <w:sz w:val="26"/>
          <w:szCs w:val="26"/>
          <w:lang w:val="vi-VN"/>
        </w:rPr>
        <w:t xml:space="preserve"> nó được sử dụng đẻ tạo nên các trang web thông qua các thể dánh dấu. Do </w:t>
      </w:r>
      <w:r w:rsidR="00535877" w:rsidRPr="003110D3">
        <w:rPr>
          <w:sz w:val="26"/>
          <w:szCs w:val="26"/>
          <w:lang w:val="vi-VN"/>
        </w:rPr>
        <w:t>vậy</w:t>
      </w:r>
      <w:r w:rsidR="00144F07" w:rsidRPr="003110D3">
        <w:rPr>
          <w:sz w:val="26"/>
          <w:szCs w:val="26"/>
          <w:lang w:val="vi-VN"/>
        </w:rPr>
        <w:t xml:space="preserve"> HTML không phải là một ngôn ngữ lập trình mà chỉ là ngôn ngữ đánh dấu. Phần mở rộng của tập tin HTML thưởng là html hoặc htm . Các trình duyệt sẽ đọc tập tin HTML và hiển thị chúng dưới dạng trang web. Các thẻ HTML sẽ được </w:t>
      </w:r>
      <w:r w:rsidR="00702FAD" w:rsidRPr="003110D3">
        <w:rPr>
          <w:sz w:val="26"/>
          <w:szCs w:val="26"/>
          <w:lang w:val="vi-VN"/>
        </w:rPr>
        <w:t>ẩn đi, chỉ hiện thị nội dung văn bản và các đối tượng khác:</w:t>
      </w:r>
      <w:r w:rsidR="000C008B" w:rsidRPr="003110D3">
        <w:rPr>
          <w:sz w:val="26"/>
          <w:szCs w:val="26"/>
          <w:lang w:val="vi-VN"/>
        </w:rPr>
        <w:t xml:space="preserve"> </w:t>
      </w:r>
      <w:r w:rsidR="00702FAD" w:rsidRPr="003110D3">
        <w:rPr>
          <w:sz w:val="26"/>
          <w:szCs w:val="26"/>
          <w:lang w:val="vi-VN"/>
        </w:rPr>
        <w:t xml:space="preserve">hình ảnh, media. Với các trình duyệt khác nhau đều hiện thị một tập HTML với một kết quả nhất định. Các trang HTML được gửi đi qua mạng internet theo giao thức </w:t>
      </w:r>
      <w:r w:rsidR="00702FAD" w:rsidRPr="003110D3">
        <w:rPr>
          <w:b/>
          <w:bCs/>
          <w:sz w:val="26"/>
          <w:szCs w:val="26"/>
          <w:lang w:val="vi-VN"/>
        </w:rPr>
        <w:t>HTTP</w:t>
      </w:r>
      <w:r w:rsidR="008E3493" w:rsidRPr="003110D3">
        <w:rPr>
          <w:sz w:val="26"/>
          <w:szCs w:val="26"/>
        </w:rPr>
        <w:t>.</w:t>
      </w:r>
    </w:p>
    <w:p w14:paraId="6A696E18" w14:textId="3086AC9D" w:rsidR="00702FAD" w:rsidRPr="003110D3" w:rsidRDefault="00002CD2" w:rsidP="007F0E96">
      <w:pPr>
        <w:pStyle w:val="NormalWeb"/>
        <w:numPr>
          <w:ilvl w:val="0"/>
          <w:numId w:val="3"/>
        </w:numPr>
        <w:shd w:val="clear" w:color="auto" w:fill="FFFFFF"/>
        <w:spacing w:before="120" w:beforeAutospacing="0" w:after="312" w:afterAutospacing="0" w:line="360" w:lineRule="auto"/>
        <w:ind w:hanging="180"/>
        <w:rPr>
          <w:sz w:val="26"/>
          <w:szCs w:val="26"/>
          <w:lang w:val="vi-VN"/>
        </w:rPr>
      </w:pPr>
      <w:r w:rsidRPr="003110D3">
        <w:rPr>
          <w:sz w:val="26"/>
          <w:szCs w:val="26"/>
          <w:lang w:val="vi-VN"/>
        </w:rPr>
        <w:t xml:space="preserve"> </w:t>
      </w:r>
      <w:r w:rsidR="00702FAD" w:rsidRPr="003110D3">
        <w:rPr>
          <w:sz w:val="26"/>
          <w:szCs w:val="26"/>
          <w:lang w:val="vi-VN"/>
        </w:rPr>
        <w:t xml:space="preserve">HTML không những cho phép nhúng thêm các đối tượng hình ảnh, âm thanh mà còn cho phép nhúng các kịch bản vào trong đó như các ngôn ngữ kịch bản như Javascript để tạo hiệu ứng động cho trang web . Để trình bày trang web hiệu qua r hơn thì HTML cho phép sử dụng kết hợp với </w:t>
      </w:r>
      <w:r w:rsidR="00702FAD" w:rsidRPr="003110D3">
        <w:rPr>
          <w:b/>
          <w:bCs/>
          <w:sz w:val="26"/>
          <w:szCs w:val="26"/>
          <w:lang w:val="vi-VN"/>
        </w:rPr>
        <w:t>CSS</w:t>
      </w:r>
      <w:r w:rsidR="00702FAD" w:rsidRPr="003110D3">
        <w:rPr>
          <w:sz w:val="26"/>
          <w:szCs w:val="26"/>
          <w:lang w:val="vi-VN"/>
        </w:rPr>
        <w:t>.</w:t>
      </w:r>
      <w:r w:rsidR="00A90D40" w:rsidRPr="00BA4995">
        <w:rPr>
          <w:sz w:val="26"/>
          <w:szCs w:val="26"/>
          <w:lang w:val="vi-VN"/>
        </w:rPr>
        <w:t xml:space="preserve"> </w:t>
      </w:r>
      <w:r w:rsidR="00702FAD" w:rsidRPr="003110D3">
        <w:rPr>
          <w:sz w:val="26"/>
          <w:szCs w:val="26"/>
          <w:lang w:val="vi-VN"/>
        </w:rPr>
        <w:t xml:space="preserve">HTML chính thức là chuẩn của </w:t>
      </w:r>
      <w:r w:rsidR="00702FAD" w:rsidRPr="003110D3">
        <w:rPr>
          <w:b/>
          <w:bCs/>
          <w:sz w:val="26"/>
          <w:szCs w:val="26"/>
          <w:lang w:val="vi-VN"/>
        </w:rPr>
        <w:t>W3C</w:t>
      </w:r>
      <w:r w:rsidR="00702FAD" w:rsidRPr="003110D3">
        <w:rPr>
          <w:sz w:val="26"/>
          <w:szCs w:val="26"/>
          <w:lang w:val="vi-VN"/>
        </w:rPr>
        <w:t xml:space="preserve"> từ tháng 1 năm 97 với phiên bản HTML 3.2. Trước đó thì HTML xuất bản theo chuẩn </w:t>
      </w:r>
      <w:r w:rsidR="00702FAD" w:rsidRPr="003110D3">
        <w:rPr>
          <w:b/>
          <w:bCs/>
          <w:sz w:val="26"/>
          <w:szCs w:val="26"/>
          <w:lang w:val="vi-VN"/>
        </w:rPr>
        <w:t>RFC</w:t>
      </w:r>
      <w:r w:rsidR="00A90D40" w:rsidRPr="003110D3">
        <w:rPr>
          <w:b/>
          <w:bCs/>
          <w:sz w:val="26"/>
          <w:szCs w:val="26"/>
        </w:rPr>
        <w:t>.</w:t>
      </w:r>
    </w:p>
    <w:p w14:paraId="2FD69225" w14:textId="0F0F528F" w:rsidR="00702FAD" w:rsidRPr="00D656AD" w:rsidRDefault="00702FAD" w:rsidP="007F0E96">
      <w:pPr>
        <w:pStyle w:val="NormalWeb"/>
        <w:numPr>
          <w:ilvl w:val="0"/>
          <w:numId w:val="17"/>
        </w:numPr>
        <w:shd w:val="clear" w:color="auto" w:fill="FFFFFF"/>
        <w:spacing w:before="120" w:beforeAutospacing="0" w:after="312" w:afterAutospacing="0" w:line="360" w:lineRule="auto"/>
        <w:rPr>
          <w:i/>
          <w:iCs/>
          <w:sz w:val="26"/>
          <w:szCs w:val="26"/>
          <w:lang w:val="vi-VN"/>
        </w:rPr>
      </w:pPr>
      <w:r w:rsidRPr="00D656AD">
        <w:rPr>
          <w:i/>
          <w:iCs/>
          <w:sz w:val="26"/>
          <w:szCs w:val="26"/>
          <w:lang w:val="vi-VN"/>
        </w:rPr>
        <w:t xml:space="preserve">Ưu điểm </w:t>
      </w:r>
    </w:p>
    <w:p w14:paraId="59DEEC19" w14:textId="4B57CE14" w:rsidR="00702FAD" w:rsidRDefault="00702FAD" w:rsidP="007F0E96">
      <w:pPr>
        <w:pStyle w:val="NormalWeb"/>
        <w:numPr>
          <w:ilvl w:val="0"/>
          <w:numId w:val="5"/>
        </w:numPr>
        <w:shd w:val="clear" w:color="auto" w:fill="FFFFFF"/>
        <w:spacing w:before="120" w:beforeAutospacing="0" w:after="312" w:afterAutospacing="0" w:line="360" w:lineRule="auto"/>
        <w:ind w:hanging="180"/>
        <w:rPr>
          <w:sz w:val="26"/>
          <w:szCs w:val="26"/>
          <w:lang w:val="vi-VN"/>
        </w:rPr>
      </w:pPr>
      <w:r>
        <w:rPr>
          <w:sz w:val="26"/>
          <w:szCs w:val="26"/>
          <w:lang w:val="vi-VN"/>
        </w:rPr>
        <w:t>Có nhiều tài nguyên hỗ trợ với cộng đồng người dùng vô cùng lớn</w:t>
      </w:r>
      <w:r w:rsidR="00A54D75" w:rsidRPr="00BA4995">
        <w:rPr>
          <w:sz w:val="26"/>
          <w:szCs w:val="26"/>
          <w:lang w:val="vi-VN"/>
        </w:rPr>
        <w:t>.</w:t>
      </w:r>
    </w:p>
    <w:p w14:paraId="63BB7458" w14:textId="78BBBD35" w:rsidR="00702FAD" w:rsidRDefault="00702FAD" w:rsidP="007F0E96">
      <w:pPr>
        <w:pStyle w:val="NormalWeb"/>
        <w:numPr>
          <w:ilvl w:val="0"/>
          <w:numId w:val="5"/>
        </w:numPr>
        <w:shd w:val="clear" w:color="auto" w:fill="FFFFFF"/>
        <w:spacing w:before="120" w:beforeAutospacing="0" w:after="312" w:afterAutospacing="0" w:line="360" w:lineRule="auto"/>
        <w:ind w:hanging="180"/>
        <w:rPr>
          <w:sz w:val="26"/>
          <w:szCs w:val="26"/>
          <w:lang w:val="vi-VN"/>
        </w:rPr>
      </w:pPr>
      <w:r>
        <w:rPr>
          <w:sz w:val="26"/>
          <w:szCs w:val="26"/>
          <w:lang w:val="vi-VN"/>
        </w:rPr>
        <w:t>Có thể hoạt động mượt mà trên hầu hết mọi trình duyệt hiện nay</w:t>
      </w:r>
      <w:r w:rsidR="00A54D75" w:rsidRPr="00BA4995">
        <w:rPr>
          <w:sz w:val="26"/>
          <w:szCs w:val="26"/>
          <w:lang w:val="vi-VN"/>
        </w:rPr>
        <w:t>.</w:t>
      </w:r>
    </w:p>
    <w:p w14:paraId="3384496F" w14:textId="555699C9" w:rsidR="00702FAD" w:rsidRDefault="00702FAD" w:rsidP="007F0E96">
      <w:pPr>
        <w:pStyle w:val="NormalWeb"/>
        <w:numPr>
          <w:ilvl w:val="0"/>
          <w:numId w:val="5"/>
        </w:numPr>
        <w:shd w:val="clear" w:color="auto" w:fill="FFFFFF"/>
        <w:spacing w:before="120" w:beforeAutospacing="0" w:after="312" w:afterAutospacing="0" w:line="360" w:lineRule="auto"/>
        <w:ind w:hanging="180"/>
        <w:rPr>
          <w:sz w:val="26"/>
          <w:szCs w:val="26"/>
          <w:lang w:val="vi-VN"/>
        </w:rPr>
      </w:pPr>
      <w:r>
        <w:rPr>
          <w:sz w:val="26"/>
          <w:szCs w:val="26"/>
          <w:lang w:val="vi-VN"/>
        </w:rPr>
        <w:t>Học HTML khá đơn giản</w:t>
      </w:r>
      <w:r w:rsidR="00A54D75" w:rsidRPr="00BA4995">
        <w:rPr>
          <w:sz w:val="26"/>
          <w:szCs w:val="26"/>
          <w:lang w:val="vi-VN"/>
        </w:rPr>
        <w:t>.</w:t>
      </w:r>
    </w:p>
    <w:p w14:paraId="7C82A67E" w14:textId="7022D2E3" w:rsidR="00702FAD" w:rsidRDefault="00702FAD" w:rsidP="007F0E96">
      <w:pPr>
        <w:pStyle w:val="NormalWeb"/>
        <w:numPr>
          <w:ilvl w:val="0"/>
          <w:numId w:val="5"/>
        </w:numPr>
        <w:shd w:val="clear" w:color="auto" w:fill="FFFFFF"/>
        <w:spacing w:before="120" w:beforeAutospacing="0" w:after="312" w:afterAutospacing="0" w:line="360" w:lineRule="auto"/>
        <w:ind w:hanging="180"/>
        <w:rPr>
          <w:sz w:val="26"/>
          <w:szCs w:val="26"/>
          <w:lang w:val="vi-VN"/>
        </w:rPr>
      </w:pPr>
      <w:r>
        <w:rPr>
          <w:sz w:val="26"/>
          <w:szCs w:val="26"/>
          <w:lang w:val="vi-VN"/>
        </w:rPr>
        <w:t>Có markup sử dụng trong HTML thường ngắn gọn, có độ đồng nhát cao</w:t>
      </w:r>
      <w:r w:rsidR="00A54D75" w:rsidRPr="00BA4995">
        <w:rPr>
          <w:sz w:val="26"/>
          <w:szCs w:val="26"/>
          <w:lang w:val="vi-VN"/>
        </w:rPr>
        <w:t>.</w:t>
      </w:r>
    </w:p>
    <w:p w14:paraId="7E40EA2A" w14:textId="2A3AC04F" w:rsidR="00702FAD" w:rsidRDefault="00702FAD" w:rsidP="007F0E96">
      <w:pPr>
        <w:pStyle w:val="NormalWeb"/>
        <w:numPr>
          <w:ilvl w:val="0"/>
          <w:numId w:val="5"/>
        </w:numPr>
        <w:shd w:val="clear" w:color="auto" w:fill="FFFFFF"/>
        <w:spacing w:before="120" w:beforeAutospacing="0" w:after="312" w:afterAutospacing="0" w:line="360" w:lineRule="auto"/>
        <w:ind w:hanging="180"/>
        <w:rPr>
          <w:sz w:val="26"/>
          <w:szCs w:val="26"/>
          <w:lang w:val="vi-VN"/>
        </w:rPr>
      </w:pPr>
      <w:r>
        <w:rPr>
          <w:sz w:val="26"/>
          <w:szCs w:val="26"/>
          <w:lang w:val="vi-VN"/>
        </w:rPr>
        <w:t>Sử dụng m</w:t>
      </w:r>
      <w:r w:rsidR="00DD19CB" w:rsidRPr="00BA4995">
        <w:rPr>
          <w:sz w:val="26"/>
          <w:szCs w:val="26"/>
          <w:lang w:val="vi-VN"/>
        </w:rPr>
        <w:t>ã</w:t>
      </w:r>
      <w:r>
        <w:rPr>
          <w:sz w:val="26"/>
          <w:szCs w:val="26"/>
          <w:lang w:val="vi-VN"/>
        </w:rPr>
        <w:t xml:space="preserve"> nguồn mở, hoàn toàn miễn phí</w:t>
      </w:r>
      <w:r w:rsidR="00A54D75" w:rsidRPr="00BA4995">
        <w:rPr>
          <w:sz w:val="26"/>
          <w:szCs w:val="26"/>
          <w:lang w:val="vi-VN"/>
        </w:rPr>
        <w:t>.</w:t>
      </w:r>
    </w:p>
    <w:p w14:paraId="7A1B9353" w14:textId="166A82B1" w:rsidR="00702FAD" w:rsidRDefault="00702FAD" w:rsidP="007F0E96">
      <w:pPr>
        <w:pStyle w:val="NormalWeb"/>
        <w:numPr>
          <w:ilvl w:val="0"/>
          <w:numId w:val="5"/>
        </w:numPr>
        <w:shd w:val="clear" w:color="auto" w:fill="FFFFFF"/>
        <w:spacing w:before="120" w:beforeAutospacing="0" w:after="312" w:afterAutospacing="0" w:line="360" w:lineRule="auto"/>
        <w:ind w:hanging="180"/>
        <w:rPr>
          <w:sz w:val="26"/>
          <w:szCs w:val="26"/>
          <w:lang w:val="vi-VN"/>
        </w:rPr>
      </w:pPr>
      <w:r>
        <w:rPr>
          <w:sz w:val="26"/>
          <w:szCs w:val="26"/>
          <w:lang w:val="vi-VN"/>
        </w:rPr>
        <w:t>HTML là chuẩn web được vận hành bởi W3C</w:t>
      </w:r>
      <w:r w:rsidR="00A54D75" w:rsidRPr="00BA4995">
        <w:rPr>
          <w:sz w:val="26"/>
          <w:szCs w:val="26"/>
          <w:lang w:val="vi-VN"/>
        </w:rPr>
        <w:t>.</w:t>
      </w:r>
    </w:p>
    <w:p w14:paraId="4A9AA995" w14:textId="159BBA11" w:rsidR="009320F8" w:rsidRPr="00B96BB9" w:rsidRDefault="00037B49" w:rsidP="00F64A9B">
      <w:pPr>
        <w:pStyle w:val="NormalWeb"/>
        <w:shd w:val="clear" w:color="auto" w:fill="FFFFFF"/>
        <w:spacing w:before="120" w:beforeAutospacing="0" w:after="312" w:afterAutospacing="0" w:line="360" w:lineRule="auto"/>
        <w:rPr>
          <w:b/>
          <w:bCs/>
          <w:i/>
          <w:iCs/>
          <w:sz w:val="34"/>
          <w:szCs w:val="34"/>
          <w:lang w:val="vi-VN"/>
        </w:rPr>
      </w:pPr>
      <w:r w:rsidRPr="00B96BB9">
        <w:rPr>
          <w:b/>
          <w:bCs/>
          <w:i/>
          <w:iCs/>
          <w:sz w:val="34"/>
          <w:szCs w:val="34"/>
          <w:lang w:val="vi-VN"/>
        </w:rPr>
        <w:t>2.3 CSS</w:t>
      </w:r>
      <w:r w:rsidR="009320F8" w:rsidRPr="00B96BB9">
        <w:rPr>
          <w:b/>
          <w:bCs/>
          <w:i/>
          <w:iCs/>
          <w:sz w:val="34"/>
          <w:szCs w:val="34"/>
          <w:lang w:val="vi-VN"/>
        </w:rPr>
        <w:t xml:space="preserve"> </w:t>
      </w:r>
    </w:p>
    <w:p w14:paraId="212D0B6C" w14:textId="2C65F5F6" w:rsidR="009320F8" w:rsidRPr="00D656AD" w:rsidRDefault="009320F8" w:rsidP="007F0E96">
      <w:pPr>
        <w:pStyle w:val="NormalWeb"/>
        <w:numPr>
          <w:ilvl w:val="0"/>
          <w:numId w:val="18"/>
        </w:numPr>
        <w:shd w:val="clear" w:color="auto" w:fill="FFFFFF"/>
        <w:spacing w:before="120" w:beforeAutospacing="0" w:after="312" w:afterAutospacing="0" w:line="360" w:lineRule="auto"/>
        <w:ind w:left="1080"/>
        <w:rPr>
          <w:i/>
          <w:iCs/>
          <w:sz w:val="26"/>
          <w:szCs w:val="26"/>
          <w:lang w:val="vi-VN"/>
        </w:rPr>
      </w:pPr>
      <w:r w:rsidRPr="00D656AD">
        <w:rPr>
          <w:i/>
          <w:iCs/>
          <w:sz w:val="26"/>
          <w:szCs w:val="26"/>
          <w:lang w:val="vi-VN"/>
        </w:rPr>
        <w:t>Giới thiệu</w:t>
      </w:r>
    </w:p>
    <w:p w14:paraId="490521A3" w14:textId="7D2A04B1" w:rsidR="00037B49" w:rsidRPr="00BA4995" w:rsidRDefault="00002CD2" w:rsidP="007F0E96">
      <w:pPr>
        <w:pStyle w:val="NormalWeb"/>
        <w:numPr>
          <w:ilvl w:val="0"/>
          <w:numId w:val="6"/>
        </w:numPr>
        <w:shd w:val="clear" w:color="auto" w:fill="FFFFFF"/>
        <w:spacing w:before="120" w:beforeAutospacing="0" w:after="390" w:afterAutospacing="0" w:line="360" w:lineRule="auto"/>
        <w:ind w:hanging="180"/>
        <w:rPr>
          <w:color w:val="222222"/>
          <w:sz w:val="26"/>
          <w:szCs w:val="26"/>
          <w:lang w:val="vi-VN"/>
        </w:rPr>
      </w:pPr>
      <w:r>
        <w:rPr>
          <w:rStyle w:val="Strong"/>
          <w:b w:val="0"/>
          <w:bCs w:val="0"/>
          <w:color w:val="222222"/>
          <w:sz w:val="26"/>
          <w:szCs w:val="26"/>
          <w:lang w:val="vi-VN"/>
        </w:rPr>
        <w:t xml:space="preserve"> </w:t>
      </w:r>
      <w:r w:rsidR="00037B49" w:rsidRPr="00BA4995">
        <w:rPr>
          <w:rStyle w:val="Strong"/>
          <w:b w:val="0"/>
          <w:bCs w:val="0"/>
          <w:color w:val="222222"/>
          <w:sz w:val="26"/>
          <w:szCs w:val="26"/>
          <w:lang w:val="vi-VN"/>
        </w:rPr>
        <w:t>CSS</w:t>
      </w:r>
      <w:r w:rsidR="00037B49" w:rsidRPr="00BA4995">
        <w:rPr>
          <w:color w:val="222222"/>
          <w:sz w:val="26"/>
          <w:szCs w:val="26"/>
          <w:lang w:val="vi-VN"/>
        </w:rPr>
        <w:t> là chữ viết tắt của Cascading Style Sheets, nó là một ngôn ngữ được sử dụng để </w:t>
      </w:r>
      <w:r w:rsidR="00037B49" w:rsidRPr="00BA4995">
        <w:rPr>
          <w:rStyle w:val="Strong"/>
          <w:b w:val="0"/>
          <w:bCs w:val="0"/>
          <w:color w:val="222222"/>
          <w:sz w:val="26"/>
          <w:szCs w:val="26"/>
          <w:lang w:val="vi-VN"/>
        </w:rPr>
        <w:t>tìm và định dạng</w:t>
      </w:r>
      <w:r w:rsidR="00037B49" w:rsidRPr="00BA4995">
        <w:rPr>
          <w:color w:val="222222"/>
          <w:sz w:val="26"/>
          <w:szCs w:val="26"/>
          <w:lang w:val="vi-VN"/>
        </w:rPr>
        <w:t xml:space="preserve"> lại các phần tử được tạo ra bởi các ngôn ngữ đánh dấu </w:t>
      </w:r>
      <w:r w:rsidR="00037B49" w:rsidRPr="00BA4995">
        <w:rPr>
          <w:sz w:val="26"/>
          <w:szCs w:val="26"/>
          <w:lang w:val="vi-VN"/>
        </w:rPr>
        <w:t>(</w:t>
      </w:r>
      <w:hyperlink r:id="rId13" w:history="1">
        <w:r w:rsidR="00037B49" w:rsidRPr="00BA4995">
          <w:rPr>
            <w:rStyle w:val="Hyperlink"/>
            <w:color w:val="auto"/>
            <w:sz w:val="26"/>
            <w:szCs w:val="26"/>
            <w:lang w:val="vi-VN"/>
          </w:rPr>
          <w:t>HTML</w:t>
        </w:r>
      </w:hyperlink>
      <w:r w:rsidR="00037B49" w:rsidRPr="00BA4995">
        <w:rPr>
          <w:sz w:val="26"/>
          <w:szCs w:val="26"/>
          <w:lang w:val="vi-VN"/>
        </w:rPr>
        <w:t xml:space="preserve">). </w:t>
      </w:r>
      <w:r w:rsidR="00037B49" w:rsidRPr="00BA4995">
        <w:rPr>
          <w:color w:val="222222"/>
          <w:sz w:val="26"/>
          <w:szCs w:val="26"/>
          <w:lang w:val="vi-VN"/>
        </w:rPr>
        <w:t>Nói ngắn gọn hơn là ngôn ngữ tạo phong cách cho trang web. Bạn có thể hiểu đơn giản rằng, nếu HTML đóng vai trò định dạng các phần tử trên website như việc tạo ra các đoạn văn bản, các tiêu đề, bảng,</w:t>
      </w:r>
      <w:r w:rsidR="0008797D" w:rsidRPr="00BA4995">
        <w:rPr>
          <w:color w:val="222222"/>
          <w:sz w:val="26"/>
          <w:szCs w:val="26"/>
          <w:lang w:val="vi-VN"/>
        </w:rPr>
        <w:t xml:space="preserve"> </w:t>
      </w:r>
      <w:r w:rsidR="00037B49" w:rsidRPr="00BA4995">
        <w:rPr>
          <w:color w:val="222222"/>
          <w:sz w:val="26"/>
          <w:szCs w:val="26"/>
          <w:lang w:val="vi-VN"/>
        </w:rPr>
        <w:t>…</w:t>
      </w:r>
      <w:r w:rsidR="0008797D" w:rsidRPr="00BA4995">
        <w:rPr>
          <w:color w:val="222222"/>
          <w:sz w:val="26"/>
          <w:szCs w:val="26"/>
          <w:lang w:val="vi-VN"/>
        </w:rPr>
        <w:t xml:space="preserve"> </w:t>
      </w:r>
      <w:r w:rsidR="00037B49" w:rsidRPr="00BA4995">
        <w:rPr>
          <w:color w:val="222222"/>
          <w:sz w:val="26"/>
          <w:szCs w:val="26"/>
          <w:lang w:val="vi-VN"/>
        </w:rPr>
        <w:t>thì CSS sẽ giúp chúng ta có thể thêm style vào các phần tử HTML đó như đổi bố cục, màu sắc trang, đổi màu chữ, font chữ, thay đổi cấu trúc…</w:t>
      </w:r>
    </w:p>
    <w:p w14:paraId="0D26A3C0" w14:textId="6C18A080" w:rsidR="00037B49" w:rsidRPr="00BA4995" w:rsidRDefault="00002CD2" w:rsidP="007F0E96">
      <w:pPr>
        <w:pStyle w:val="NormalWeb"/>
        <w:numPr>
          <w:ilvl w:val="0"/>
          <w:numId w:val="6"/>
        </w:numPr>
        <w:shd w:val="clear" w:color="auto" w:fill="FFFFFF"/>
        <w:spacing w:before="120" w:beforeAutospacing="0" w:after="390" w:afterAutospacing="0" w:line="360" w:lineRule="auto"/>
        <w:ind w:hanging="180"/>
        <w:rPr>
          <w:color w:val="222222"/>
          <w:sz w:val="26"/>
          <w:szCs w:val="26"/>
          <w:lang w:val="vi-VN"/>
        </w:rPr>
      </w:pPr>
      <w:r>
        <w:rPr>
          <w:color w:val="222222"/>
          <w:sz w:val="26"/>
          <w:szCs w:val="26"/>
          <w:lang w:val="vi-VN"/>
        </w:rPr>
        <w:t xml:space="preserve"> </w:t>
      </w:r>
      <w:r w:rsidR="00037B49" w:rsidRPr="00BA4995">
        <w:rPr>
          <w:color w:val="222222"/>
          <w:sz w:val="26"/>
          <w:szCs w:val="26"/>
          <w:lang w:val="vi-VN"/>
        </w:rPr>
        <w:t>CSS được phát triển bởi </w:t>
      </w:r>
      <w:r w:rsidR="00037B49" w:rsidRPr="00BA4995">
        <w:rPr>
          <w:rStyle w:val="Strong"/>
          <w:b w:val="0"/>
          <w:bCs w:val="0"/>
          <w:color w:val="222222"/>
          <w:sz w:val="26"/>
          <w:szCs w:val="26"/>
          <w:lang w:val="vi-VN"/>
        </w:rPr>
        <w:t>W3C</w:t>
      </w:r>
      <w:r w:rsidR="00037B49" w:rsidRPr="00BA4995">
        <w:rPr>
          <w:color w:val="222222"/>
          <w:sz w:val="26"/>
          <w:szCs w:val="26"/>
          <w:lang w:val="vi-VN"/>
        </w:rPr>
        <w:t> (</w:t>
      </w:r>
      <w:hyperlink r:id="rId14" w:tgtFrame="_blank" w:history="1">
        <w:r w:rsidR="00037B49" w:rsidRPr="00BA4995">
          <w:rPr>
            <w:rStyle w:val="Hyperlink"/>
            <w:color w:val="auto"/>
            <w:sz w:val="26"/>
            <w:szCs w:val="26"/>
            <w:lang w:val="vi-VN"/>
          </w:rPr>
          <w:t>World Wide Web Consortium</w:t>
        </w:r>
      </w:hyperlink>
      <w:r w:rsidR="00037B49" w:rsidRPr="00BA4995">
        <w:rPr>
          <w:color w:val="222222"/>
          <w:sz w:val="26"/>
          <w:szCs w:val="26"/>
          <w:lang w:val="vi-VN"/>
        </w:rPr>
        <w:t>) vào năm 1996, vì HTML không được thiết kế để gắn tag để giúp định dạng trang</w:t>
      </w:r>
      <w:r w:rsidR="00575D21" w:rsidRPr="00BA4995">
        <w:rPr>
          <w:color w:val="222222"/>
          <w:sz w:val="26"/>
          <w:szCs w:val="26"/>
          <w:lang w:val="vi-VN"/>
        </w:rPr>
        <w:t>.</w:t>
      </w:r>
    </w:p>
    <w:p w14:paraId="7A144465" w14:textId="17DAD27B" w:rsidR="00037B49" w:rsidRPr="00B96BB9" w:rsidRDefault="00037B49" w:rsidP="007F0E96">
      <w:pPr>
        <w:pStyle w:val="NormalWeb"/>
        <w:numPr>
          <w:ilvl w:val="0"/>
          <w:numId w:val="4"/>
        </w:numPr>
        <w:shd w:val="clear" w:color="auto" w:fill="FFFFFF"/>
        <w:spacing w:before="120" w:beforeAutospacing="0" w:after="390" w:afterAutospacing="0" w:line="360" w:lineRule="auto"/>
        <w:ind w:left="1080"/>
        <w:rPr>
          <w:i/>
          <w:iCs/>
          <w:color w:val="222222"/>
          <w:sz w:val="28"/>
          <w:szCs w:val="28"/>
        </w:rPr>
      </w:pPr>
      <w:r w:rsidRPr="00B96BB9">
        <w:rPr>
          <w:i/>
          <w:iCs/>
          <w:color w:val="222222"/>
          <w:sz w:val="28"/>
          <w:szCs w:val="28"/>
        </w:rPr>
        <w:t>Ưu</w:t>
      </w:r>
      <w:r w:rsidRPr="00B96BB9">
        <w:rPr>
          <w:i/>
          <w:iCs/>
          <w:color w:val="222222"/>
          <w:sz w:val="28"/>
          <w:szCs w:val="28"/>
          <w:lang w:val="vi-VN"/>
        </w:rPr>
        <w:t xml:space="preserve"> điểm</w:t>
      </w:r>
    </w:p>
    <w:p w14:paraId="4689C788" w14:textId="07D24B42" w:rsidR="00037B49" w:rsidRDefault="00002CD2" w:rsidP="007F0E96">
      <w:pPr>
        <w:numPr>
          <w:ilvl w:val="0"/>
          <w:numId w:val="7"/>
        </w:numPr>
        <w:shd w:val="clear" w:color="auto" w:fill="FFFFFF"/>
        <w:spacing w:before="120" w:after="0" w:line="360" w:lineRule="auto"/>
        <w:ind w:left="720" w:hanging="180"/>
        <w:rPr>
          <w:rFonts w:eastAsia="Times New Roman" w:cs="Times New Roman"/>
          <w:color w:val="333333"/>
          <w:szCs w:val="26"/>
        </w:rPr>
      </w:pPr>
      <w:r>
        <w:rPr>
          <w:rFonts w:eastAsia="Times New Roman" w:cs="Times New Roman"/>
          <w:color w:val="333333"/>
          <w:szCs w:val="26"/>
          <w:lang w:val="vi-VN"/>
        </w:rPr>
        <w:t xml:space="preserve"> </w:t>
      </w:r>
      <w:r w:rsidR="00037B49" w:rsidRPr="00037B49">
        <w:rPr>
          <w:rFonts w:eastAsia="Times New Roman" w:cs="Times New Roman"/>
          <w:color w:val="333333"/>
          <w:szCs w:val="26"/>
        </w:rPr>
        <w:t>CSS giúp bạn thực hiện định kiểu mọi thứ mình muốn lên một file khác. Nhờ vậy, bạn có thể tạo ra được những phong cách phù hợp rồi mới tích hợp các file CSS lên trên cùng file của HTML. Điều này sẽ giúp cho HTML được makup rõ ràng nhất và người dùng có thể quản lý website dễ dàng hơn. </w:t>
      </w:r>
    </w:p>
    <w:p w14:paraId="62076231" w14:textId="3998E019" w:rsidR="00C872C7" w:rsidRPr="00BA4995" w:rsidRDefault="00002CD2" w:rsidP="007F0E96">
      <w:pPr>
        <w:numPr>
          <w:ilvl w:val="0"/>
          <w:numId w:val="7"/>
        </w:numPr>
        <w:shd w:val="clear" w:color="auto" w:fill="FFFFFF"/>
        <w:spacing w:before="120" w:after="0" w:line="360" w:lineRule="auto"/>
        <w:ind w:left="720" w:hanging="180"/>
        <w:rPr>
          <w:rFonts w:eastAsia="Times New Roman" w:cs="Times New Roman"/>
          <w:color w:val="333333"/>
          <w:szCs w:val="26"/>
          <w:lang w:val="vi-VN"/>
        </w:rPr>
      </w:pPr>
      <w:r>
        <w:rPr>
          <w:rFonts w:eastAsia="Times New Roman" w:cs="Times New Roman"/>
          <w:color w:val="333333"/>
          <w:szCs w:val="26"/>
          <w:lang w:val="vi-VN"/>
        </w:rPr>
        <w:t xml:space="preserve"> </w:t>
      </w:r>
      <w:r w:rsidR="00C872C7" w:rsidRPr="00BA4995">
        <w:rPr>
          <w:rFonts w:eastAsia="Times New Roman" w:cs="Times New Roman"/>
          <w:color w:val="333333"/>
          <w:szCs w:val="26"/>
          <w:lang w:val="vi-VN"/>
        </w:rPr>
        <w:t>Sử dụng CSS sẽ giúp bạn không cần thực hiện lặp lại các mô tả cho từng thành phần. Từ đó, bạn có thể tiết kiệm được tối đa thời gian làm việc với nó, làm code ngắn lại giúp kiểm soát dễ dàng hơn các lỗi không đáng có. </w:t>
      </w:r>
    </w:p>
    <w:p w14:paraId="504ECBA4" w14:textId="38D9E97D" w:rsidR="00C872C7" w:rsidRPr="00BA4995" w:rsidRDefault="00002CD2" w:rsidP="007F0E96">
      <w:pPr>
        <w:numPr>
          <w:ilvl w:val="0"/>
          <w:numId w:val="7"/>
        </w:numPr>
        <w:shd w:val="clear" w:color="auto" w:fill="FFFFFF"/>
        <w:spacing w:before="120" w:after="0" w:line="360" w:lineRule="auto"/>
        <w:ind w:left="720" w:hanging="180"/>
        <w:rPr>
          <w:rFonts w:eastAsia="Times New Roman" w:cs="Times New Roman"/>
          <w:color w:val="333333"/>
          <w:szCs w:val="26"/>
          <w:lang w:val="vi-VN"/>
        </w:rPr>
      </w:pPr>
      <w:r>
        <w:rPr>
          <w:rFonts w:eastAsia="Times New Roman" w:cs="Times New Roman"/>
          <w:color w:val="333333"/>
          <w:szCs w:val="26"/>
          <w:lang w:val="vi-VN"/>
        </w:rPr>
        <w:t xml:space="preserve"> </w:t>
      </w:r>
      <w:r w:rsidR="00C872C7" w:rsidRPr="00BA4995">
        <w:rPr>
          <w:rFonts w:eastAsia="Times New Roman" w:cs="Times New Roman"/>
          <w:color w:val="333333"/>
          <w:szCs w:val="26"/>
          <w:lang w:val="vi-VN"/>
        </w:rPr>
        <w:t>CSS giúp người dùng nhiều styles trên một trang web HTML nên khả năng điều chỉnh trang của bạn trở nên vô hạn.</w:t>
      </w:r>
    </w:p>
    <w:p w14:paraId="79E7243F" w14:textId="77777777" w:rsidR="00C872C7" w:rsidRPr="00B96BB9" w:rsidRDefault="00C872C7" w:rsidP="00C872C7">
      <w:pPr>
        <w:shd w:val="clear" w:color="auto" w:fill="FFFFFF"/>
        <w:spacing w:before="120" w:after="0" w:line="360" w:lineRule="auto"/>
        <w:rPr>
          <w:rFonts w:eastAsia="Times New Roman" w:cs="Times New Roman"/>
          <w:b/>
          <w:bCs/>
          <w:i/>
          <w:iCs/>
          <w:color w:val="333333"/>
          <w:sz w:val="36"/>
          <w:szCs w:val="36"/>
          <w:lang w:val="vi-VN"/>
        </w:rPr>
      </w:pPr>
      <w:r w:rsidRPr="00B96BB9">
        <w:rPr>
          <w:rFonts w:eastAsia="Times New Roman" w:cs="Times New Roman"/>
          <w:b/>
          <w:bCs/>
          <w:i/>
          <w:iCs/>
          <w:color w:val="333333"/>
          <w:sz w:val="36"/>
          <w:szCs w:val="36"/>
        </w:rPr>
        <w:t>2</w:t>
      </w:r>
      <w:r w:rsidRPr="00B96BB9">
        <w:rPr>
          <w:rFonts w:eastAsia="Times New Roman" w:cs="Times New Roman"/>
          <w:b/>
          <w:bCs/>
          <w:i/>
          <w:iCs/>
          <w:color w:val="333333"/>
          <w:sz w:val="36"/>
          <w:szCs w:val="36"/>
          <w:lang w:val="vi-VN"/>
        </w:rPr>
        <w:t>.4 Jquery</w:t>
      </w:r>
    </w:p>
    <w:p w14:paraId="336684A4" w14:textId="77777777" w:rsidR="00C872C7" w:rsidRPr="00B96BB9" w:rsidRDefault="00C872C7" w:rsidP="007F0E96">
      <w:pPr>
        <w:pStyle w:val="ListParagraph"/>
        <w:numPr>
          <w:ilvl w:val="0"/>
          <w:numId w:val="16"/>
        </w:numPr>
        <w:shd w:val="clear" w:color="auto" w:fill="FFFFFF"/>
        <w:tabs>
          <w:tab w:val="left" w:pos="810"/>
        </w:tabs>
        <w:spacing w:before="120" w:after="0" w:line="360" w:lineRule="auto"/>
        <w:ind w:left="1080"/>
        <w:rPr>
          <w:rFonts w:eastAsia="Times New Roman" w:cs="Times New Roman"/>
          <w:i/>
          <w:iCs/>
          <w:color w:val="000000" w:themeColor="text1"/>
          <w:sz w:val="28"/>
          <w:szCs w:val="28"/>
          <w:lang w:val="vi-VN"/>
        </w:rPr>
      </w:pPr>
      <w:r w:rsidRPr="00B96BB9">
        <w:rPr>
          <w:rFonts w:eastAsia="Times New Roman" w:cs="Times New Roman"/>
          <w:i/>
          <w:iCs/>
          <w:color w:val="000000" w:themeColor="text1"/>
          <w:sz w:val="28"/>
          <w:szCs w:val="28"/>
          <w:lang w:val="vi-VN"/>
        </w:rPr>
        <w:t>Giới thiệu</w:t>
      </w:r>
    </w:p>
    <w:p w14:paraId="33A43762" w14:textId="5002EE70" w:rsidR="00C872C7" w:rsidRPr="00BA4995" w:rsidRDefault="00E8707D" w:rsidP="007F0E96">
      <w:pPr>
        <w:pStyle w:val="ListParagraph"/>
        <w:numPr>
          <w:ilvl w:val="0"/>
          <w:numId w:val="14"/>
        </w:numPr>
        <w:spacing w:line="360" w:lineRule="auto"/>
        <w:ind w:left="720" w:hanging="180"/>
        <w:rPr>
          <w:lang w:val="vi-VN"/>
        </w:rPr>
      </w:pPr>
      <w:r>
        <w:rPr>
          <w:rFonts w:cs="Times New Roman"/>
          <w:lang w:val="vi-VN"/>
        </w:rPr>
        <w:t xml:space="preserve"> </w:t>
      </w:r>
      <w:r w:rsidR="00C872C7" w:rsidRPr="00BA4995">
        <w:rPr>
          <w:rFonts w:cs="Times New Roman"/>
          <w:lang w:val="vi-VN"/>
        </w:rPr>
        <w:t>JQuery </w:t>
      </w:r>
      <w:r w:rsidR="00C872C7" w:rsidRPr="00BA4995">
        <w:rPr>
          <w:lang w:val="vi-VN"/>
        </w:rPr>
        <w:t xml:space="preserve">là một thư viện JavaScript đa nền tảng và giàu tính năng, được thiết kế nhằm đơn giản hóa client-side scripting của HTML. </w:t>
      </w:r>
      <w:r w:rsidR="00C97DC8" w:rsidRPr="00BA4995">
        <w:rPr>
          <w:lang w:val="vi-VN"/>
        </w:rPr>
        <w:t>J</w:t>
      </w:r>
      <w:r w:rsidR="00C872C7" w:rsidRPr="00BA4995">
        <w:rPr>
          <w:lang w:val="vi-VN"/>
        </w:rPr>
        <w:t xml:space="preserve">Query giúp chạy HTML document traversal và manipulation, animation, event handling chỉ bằng một API rất dễ sử dụng, có thể hoạt động trên nhiều trình duyệt khác nhau. Từ đó giúp cho việc sử dụng JavaScript trên trang web trở nên dễ dàng hơn, website sẽ có tính tương tác và hấp dẫn hơn. Ngoài ra, jQuery cũng được sử dụng để bổ sung vào các animation </w:t>
      </w:r>
    </w:p>
    <w:p w14:paraId="2E8BFA34" w14:textId="1B822D82" w:rsidR="00C872C7" w:rsidRPr="00BA4995" w:rsidRDefault="00E8707D" w:rsidP="007F0E96">
      <w:pPr>
        <w:pStyle w:val="ListParagraph"/>
        <w:numPr>
          <w:ilvl w:val="0"/>
          <w:numId w:val="14"/>
        </w:numPr>
        <w:spacing w:line="360" w:lineRule="auto"/>
        <w:ind w:left="720" w:hanging="180"/>
        <w:rPr>
          <w:rFonts w:cs="Times New Roman"/>
          <w:lang w:val="vi-VN"/>
        </w:rPr>
      </w:pPr>
      <w:r>
        <w:rPr>
          <w:lang w:val="vi-VN"/>
        </w:rPr>
        <w:t xml:space="preserve"> </w:t>
      </w:r>
      <w:r w:rsidR="00C872C7" w:rsidRPr="00BA4995">
        <w:rPr>
          <w:lang w:val="vi-VN"/>
        </w:rPr>
        <w:t>Không chỉ vậy, jQuery còn là cross-platform hỗ trợ nhiều trình duyệt khác nhau, có đặc điểm "write less do more" (chỉ phải viết ít nhưng làm được nhiều). Sở dĩ có đặc điểm này là vì phải mất nhiều tasks phổ biến với nhiều lines của JavaScript code để hoàn thiện và liên kết thành các phương thức mà có thể dùng một dòng mã để gọi bất cứ khi nào cần. Đồng thời, jQuery cũng rất hữu ích trong việc đơn giản hóa những yếu tố phức tạp từ JavaScript như JavaScript.</w:t>
      </w:r>
    </w:p>
    <w:p w14:paraId="4B0A63B3" w14:textId="0C1F8A88" w:rsidR="00C872C7" w:rsidRPr="00BB1B30" w:rsidRDefault="00C872C7" w:rsidP="007F0E96">
      <w:pPr>
        <w:pStyle w:val="ListParagraph"/>
        <w:numPr>
          <w:ilvl w:val="0"/>
          <w:numId w:val="15"/>
        </w:numPr>
        <w:spacing w:line="360" w:lineRule="auto"/>
        <w:ind w:left="1080"/>
        <w:rPr>
          <w:rFonts w:cs="Times New Roman"/>
          <w:i/>
          <w:iCs/>
        </w:rPr>
      </w:pPr>
      <w:r w:rsidRPr="00BB1B30">
        <w:rPr>
          <w:rFonts w:cs="Times New Roman"/>
          <w:i/>
          <w:iCs/>
        </w:rPr>
        <w:t>Ưu điểm</w:t>
      </w:r>
    </w:p>
    <w:p w14:paraId="23630960" w14:textId="7059E063" w:rsidR="00723212" w:rsidRPr="0080420E" w:rsidRDefault="0080420E" w:rsidP="007F0E96">
      <w:pPr>
        <w:pStyle w:val="ListParagraph"/>
        <w:numPr>
          <w:ilvl w:val="0"/>
          <w:numId w:val="13"/>
        </w:numPr>
        <w:spacing w:line="360" w:lineRule="auto"/>
        <w:ind w:left="720" w:hanging="239"/>
        <w:rPr>
          <w:ins w:id="0" w:author="{35C47682-2244-4E82-92DA-80A8D9F775D1}" w:date="2022-12-16T08:23:00Z"/>
          <w:color w:val="212529"/>
          <w:szCs w:val="26"/>
        </w:rPr>
      </w:pPr>
      <w:r>
        <w:rPr>
          <w:color w:val="212529"/>
          <w:szCs w:val="26"/>
          <w:lang w:val="vi-VN"/>
        </w:rPr>
        <w:t xml:space="preserve"> </w:t>
      </w:r>
      <w:r w:rsidR="00C872C7" w:rsidRPr="0080420E">
        <w:rPr>
          <w:color w:val="212529"/>
          <w:szCs w:val="26"/>
        </w:rPr>
        <w:t>Đơn giản, dễ sử dụng: Với cú pháp đơn giản, người dùng chỉ phải viết ít dòng lệnh để tạo ra các chức năng tương tự, giúp tiết kiệm thời gian hơn cho lập trình viên</w:t>
      </w:r>
      <w:r w:rsidR="00554EBF" w:rsidRPr="0080420E">
        <w:rPr>
          <w:color w:val="212529"/>
          <w:szCs w:val="26"/>
        </w:rPr>
        <w:t>.</w:t>
      </w:r>
    </w:p>
    <w:p w14:paraId="4D5BC478" w14:textId="29B7151B" w:rsidR="00C872C7" w:rsidRPr="00BA4995" w:rsidRDefault="00E8707D" w:rsidP="007F0E96">
      <w:pPr>
        <w:pStyle w:val="ListParagraph"/>
        <w:numPr>
          <w:ilvl w:val="0"/>
          <w:numId w:val="13"/>
        </w:numPr>
        <w:spacing w:line="360" w:lineRule="auto"/>
        <w:ind w:left="720" w:hanging="180"/>
        <w:rPr>
          <w:color w:val="212529"/>
          <w:szCs w:val="26"/>
          <w:lang w:val="vi-VN"/>
        </w:rPr>
      </w:pPr>
      <w:r>
        <w:rPr>
          <w:lang w:val="vi-VN"/>
        </w:rPr>
        <w:t xml:space="preserve"> </w:t>
      </w:r>
      <w:r w:rsidR="00C872C7" w:rsidRPr="00BA4995">
        <w:rPr>
          <w:color w:val="212529"/>
          <w:szCs w:val="26"/>
          <w:lang w:val="vi-VN"/>
        </w:rPr>
        <w:t xml:space="preserve">Là một thư viện lớn của </w:t>
      </w:r>
      <w:r w:rsidR="00554EBF" w:rsidRPr="00BA4995">
        <w:rPr>
          <w:color w:val="212529"/>
          <w:szCs w:val="26"/>
          <w:lang w:val="vi-VN"/>
        </w:rPr>
        <w:t>J</w:t>
      </w:r>
      <w:r w:rsidR="00C872C7" w:rsidRPr="00BA4995">
        <w:rPr>
          <w:color w:val="212529"/>
          <w:szCs w:val="26"/>
          <w:lang w:val="vi-VN"/>
        </w:rPr>
        <w:t>avaScript: Có khả năng thực thi nhiều chức năng hơn so với các thư viện javaScript khác</w:t>
      </w:r>
      <w:r w:rsidR="00554EBF" w:rsidRPr="00BA4995">
        <w:rPr>
          <w:color w:val="212529"/>
          <w:szCs w:val="26"/>
          <w:lang w:val="vi-VN"/>
        </w:rPr>
        <w:t>.</w:t>
      </w:r>
    </w:p>
    <w:p w14:paraId="548D11C0" w14:textId="139F1D97" w:rsidR="00C872C7" w:rsidRPr="00BA4995" w:rsidRDefault="0080420E" w:rsidP="007F0E96">
      <w:pPr>
        <w:pStyle w:val="ListParagraph"/>
        <w:numPr>
          <w:ilvl w:val="0"/>
          <w:numId w:val="13"/>
        </w:numPr>
        <w:spacing w:line="360" w:lineRule="auto"/>
        <w:ind w:left="720" w:hanging="180"/>
        <w:rPr>
          <w:color w:val="212529"/>
          <w:szCs w:val="26"/>
          <w:lang w:val="vi-VN"/>
        </w:rPr>
      </w:pPr>
      <w:r>
        <w:rPr>
          <w:color w:val="212529"/>
          <w:szCs w:val="26"/>
          <w:lang w:val="vi-VN"/>
        </w:rPr>
        <w:t xml:space="preserve"> </w:t>
      </w:r>
      <w:r w:rsidR="00C872C7" w:rsidRPr="00BA4995">
        <w:rPr>
          <w:color w:val="212529"/>
          <w:szCs w:val="26"/>
          <w:lang w:val="vi-VN"/>
        </w:rPr>
        <w:t>Cộng đồng mã nguồn mở mạnh mẽ (một số plugin jquery có sẵn): JQuery có một cộng đồng người dùng lớn giúp phát triển các plugin. Nhờ đó mà hàng trăm plugin được viết sẵn để có thể tải về ngay lập tức, giúp đẩy nhanh quá trình viết code của lập trình viên. Đồng thời, các script này đều được đảm bảo an toàn và hiệu quả cao.</w:t>
      </w:r>
    </w:p>
    <w:p w14:paraId="42EECAA4" w14:textId="039698E2" w:rsidR="00C872C7" w:rsidRPr="00BA4995" w:rsidRDefault="00002CD2" w:rsidP="007F0E96">
      <w:pPr>
        <w:pStyle w:val="NormalWeb"/>
        <w:numPr>
          <w:ilvl w:val="0"/>
          <w:numId w:val="8"/>
        </w:numPr>
        <w:shd w:val="clear" w:color="auto" w:fill="FFFFFF"/>
        <w:spacing w:before="120" w:beforeAutospacing="0" w:line="360" w:lineRule="auto"/>
        <w:ind w:left="720" w:hanging="180"/>
        <w:rPr>
          <w:color w:val="212529"/>
          <w:sz w:val="26"/>
          <w:szCs w:val="26"/>
          <w:lang w:val="vi-VN"/>
        </w:rPr>
      </w:pPr>
      <w:r>
        <w:rPr>
          <w:color w:val="212529"/>
          <w:sz w:val="26"/>
          <w:szCs w:val="26"/>
          <w:lang w:val="vi-VN"/>
        </w:rPr>
        <w:t xml:space="preserve"> </w:t>
      </w:r>
      <w:r w:rsidR="00C872C7" w:rsidRPr="00BA4995">
        <w:rPr>
          <w:color w:val="212529"/>
          <w:sz w:val="26"/>
          <w:szCs w:val="26"/>
          <w:lang w:val="vi-VN"/>
        </w:rPr>
        <w:t>Có sẵn nhiều tài liệu và hướng dẫn cụ thể: Các trang web JQuery đều có sẵn các bộ tài liệu và hướng dẫn chi tiết, kể cả người mới làm lập trình cũng có thể tham khảo và áp dụng trong thực tế.</w:t>
      </w:r>
    </w:p>
    <w:p w14:paraId="203C438C" w14:textId="77777777" w:rsidR="00C872C7" w:rsidRDefault="00C872C7" w:rsidP="00C872C7">
      <w:pPr>
        <w:pStyle w:val="NormalWeb"/>
        <w:shd w:val="clear" w:color="auto" w:fill="FFFFFF"/>
        <w:spacing w:before="120" w:beforeAutospacing="0" w:line="360" w:lineRule="auto"/>
        <w:rPr>
          <w:b/>
          <w:bCs/>
          <w:i/>
          <w:iCs/>
          <w:color w:val="212529"/>
          <w:sz w:val="34"/>
          <w:szCs w:val="34"/>
        </w:rPr>
      </w:pPr>
      <w:r w:rsidRPr="00B96BB9">
        <w:rPr>
          <w:b/>
          <w:bCs/>
          <w:i/>
          <w:iCs/>
          <w:color w:val="212529"/>
          <w:sz w:val="34"/>
          <w:szCs w:val="34"/>
        </w:rPr>
        <w:t>2.5 Bootstrap</w:t>
      </w:r>
    </w:p>
    <w:p w14:paraId="42F81DFD" w14:textId="77777777" w:rsidR="00C872C7" w:rsidRPr="00C872C7" w:rsidRDefault="00C872C7" w:rsidP="007F0E96">
      <w:pPr>
        <w:pStyle w:val="NormalWeb"/>
        <w:numPr>
          <w:ilvl w:val="0"/>
          <w:numId w:val="4"/>
        </w:numPr>
        <w:shd w:val="clear" w:color="auto" w:fill="FFFFFF"/>
        <w:tabs>
          <w:tab w:val="left" w:pos="1620"/>
        </w:tabs>
        <w:spacing w:before="120" w:beforeAutospacing="0" w:line="360" w:lineRule="auto"/>
        <w:ind w:left="1080"/>
        <w:rPr>
          <w:i/>
          <w:iCs/>
          <w:color w:val="212529"/>
          <w:sz w:val="28"/>
          <w:szCs w:val="28"/>
          <w:lang w:val="vi-VN"/>
        </w:rPr>
      </w:pPr>
      <w:r w:rsidRPr="00C872C7">
        <w:rPr>
          <w:i/>
          <w:iCs/>
          <w:color w:val="212529"/>
          <w:sz w:val="28"/>
          <w:szCs w:val="28"/>
        </w:rPr>
        <w:t>Giới</w:t>
      </w:r>
      <w:r w:rsidRPr="00C872C7">
        <w:rPr>
          <w:i/>
          <w:iCs/>
          <w:color w:val="212529"/>
          <w:sz w:val="28"/>
          <w:szCs w:val="28"/>
          <w:lang w:val="vi-VN"/>
        </w:rPr>
        <w:t xml:space="preserve"> thiệu</w:t>
      </w:r>
    </w:p>
    <w:p w14:paraId="43A33B5E" w14:textId="4373D378" w:rsidR="00C872C7" w:rsidRPr="00C872C7" w:rsidRDefault="00002CD2" w:rsidP="007F0E96">
      <w:pPr>
        <w:pStyle w:val="NormalWeb"/>
        <w:numPr>
          <w:ilvl w:val="0"/>
          <w:numId w:val="9"/>
        </w:numPr>
        <w:shd w:val="clear" w:color="auto" w:fill="FFFFFF"/>
        <w:spacing w:before="120" w:beforeAutospacing="0" w:line="360" w:lineRule="auto"/>
        <w:ind w:hanging="180"/>
        <w:rPr>
          <w:rStyle w:val="Strong"/>
          <w:b w:val="0"/>
          <w:bCs w:val="0"/>
          <w:color w:val="212529"/>
          <w:sz w:val="26"/>
          <w:szCs w:val="26"/>
          <w:lang w:val="vi-VN"/>
        </w:rPr>
      </w:pPr>
      <w:r>
        <w:rPr>
          <w:sz w:val="26"/>
          <w:szCs w:val="26"/>
          <w:lang w:val="vi-VN"/>
        </w:rPr>
        <w:t xml:space="preserve"> </w:t>
      </w:r>
      <w:r w:rsidR="00C872C7">
        <w:rPr>
          <w:sz w:val="26"/>
          <w:szCs w:val="26"/>
          <w:lang w:val="vi-VN"/>
        </w:rPr>
        <w:t xml:space="preserve">Bootstrap </w:t>
      </w:r>
      <w:r w:rsidR="00C872C7" w:rsidRPr="00C872C7">
        <w:rPr>
          <w:sz w:val="26"/>
          <w:szCs w:val="26"/>
          <w:lang w:val="vi-VN"/>
        </w:rPr>
        <w:t>là một framework bao gồm các HTML , CSS và JavaScript template dùng để phát triển website chuẩn responsive</w:t>
      </w:r>
      <w:r w:rsidR="00554EBF" w:rsidRPr="00BA4995">
        <w:rPr>
          <w:sz w:val="26"/>
          <w:szCs w:val="26"/>
          <w:lang w:val="vi-VN"/>
        </w:rPr>
        <w:t>.</w:t>
      </w:r>
    </w:p>
    <w:p w14:paraId="6829516C" w14:textId="4D84735E" w:rsidR="00C872C7" w:rsidRPr="00BA4995" w:rsidRDefault="00002CD2" w:rsidP="007F0E96">
      <w:pPr>
        <w:pStyle w:val="NormalWeb"/>
        <w:numPr>
          <w:ilvl w:val="0"/>
          <w:numId w:val="9"/>
        </w:numPr>
        <w:shd w:val="clear" w:color="auto" w:fill="FFFFFF"/>
        <w:spacing w:before="120" w:beforeAutospacing="0" w:after="150" w:afterAutospacing="0" w:line="360" w:lineRule="auto"/>
        <w:ind w:hanging="180"/>
        <w:rPr>
          <w:b/>
          <w:bCs/>
          <w:color w:val="000000" w:themeColor="text1"/>
          <w:sz w:val="26"/>
          <w:szCs w:val="26"/>
          <w:lang w:val="vi-VN"/>
        </w:rPr>
      </w:pPr>
      <w:r>
        <w:rPr>
          <w:sz w:val="26"/>
          <w:szCs w:val="26"/>
          <w:lang w:val="vi-VN"/>
        </w:rPr>
        <w:t xml:space="preserve"> </w:t>
      </w:r>
      <w:r w:rsidR="00C872C7" w:rsidRPr="00BA4995">
        <w:rPr>
          <w:sz w:val="26"/>
          <w:szCs w:val="26"/>
          <w:lang w:val="vi-VN"/>
        </w:rPr>
        <w:t>Bootstrap</w:t>
      </w:r>
      <w:r w:rsidR="00C872C7" w:rsidRPr="00BA4995">
        <w:rPr>
          <w:color w:val="333333"/>
          <w:sz w:val="26"/>
          <w:szCs w:val="26"/>
          <w:shd w:val="clear" w:color="auto" w:fill="FFFFFF"/>
          <w:lang w:val="vi-VN"/>
        </w:rPr>
        <w:t xml:space="preserve"> là một bộ sưu tập các đoạn code lớn có thể tái sử dụng, được viết bằng HTML, CSS và JavaScript. Bên cạnh đó, đây cũng là framework cho phép các developer và designer có thể nhanh chóng xây dựng các trang web responsive. Về cơ bản, framework Bootstrap giúp tiết kiệm thời gian viết CSS, từ đó ta sẽ có nhiều thời gian cho việc thiết kế các trang web hơn.</w:t>
      </w:r>
    </w:p>
    <w:p w14:paraId="142598FE" w14:textId="77777777" w:rsidR="00C872C7" w:rsidRPr="00BB1B30" w:rsidRDefault="00C872C7" w:rsidP="007F0E96">
      <w:pPr>
        <w:pStyle w:val="NormalWeb"/>
        <w:numPr>
          <w:ilvl w:val="0"/>
          <w:numId w:val="4"/>
        </w:numPr>
        <w:shd w:val="clear" w:color="auto" w:fill="FFFFFF"/>
        <w:spacing w:before="120" w:beforeAutospacing="0" w:after="150" w:afterAutospacing="0" w:line="360" w:lineRule="auto"/>
        <w:ind w:left="1080"/>
        <w:rPr>
          <w:b/>
          <w:bCs/>
          <w:i/>
          <w:iCs/>
          <w:color w:val="000000" w:themeColor="text1"/>
          <w:sz w:val="28"/>
          <w:szCs w:val="28"/>
        </w:rPr>
      </w:pPr>
      <w:r w:rsidRPr="00BB1B30">
        <w:rPr>
          <w:i/>
          <w:iCs/>
          <w:color w:val="333333"/>
          <w:sz w:val="28"/>
          <w:szCs w:val="28"/>
          <w:shd w:val="clear" w:color="auto" w:fill="FFFFFF"/>
        </w:rPr>
        <w:t>Ưu</w:t>
      </w:r>
      <w:r w:rsidRPr="00BB1B30">
        <w:rPr>
          <w:i/>
          <w:iCs/>
          <w:color w:val="333333"/>
          <w:sz w:val="28"/>
          <w:szCs w:val="28"/>
          <w:shd w:val="clear" w:color="auto" w:fill="FFFFFF"/>
          <w:lang w:val="vi-VN"/>
        </w:rPr>
        <w:t xml:space="preserve"> điểm</w:t>
      </w:r>
    </w:p>
    <w:p w14:paraId="016B0C50" w14:textId="6D4AAFA4" w:rsidR="00C872C7" w:rsidRPr="000C008B" w:rsidRDefault="00002CD2" w:rsidP="007F0E96">
      <w:pPr>
        <w:numPr>
          <w:ilvl w:val="0"/>
          <w:numId w:val="10"/>
        </w:numPr>
        <w:shd w:val="clear" w:color="auto" w:fill="FFFFFF"/>
        <w:tabs>
          <w:tab w:val="left" w:pos="990"/>
        </w:tabs>
        <w:spacing w:before="100" w:beforeAutospacing="1" w:after="100" w:afterAutospacing="1" w:line="360" w:lineRule="auto"/>
        <w:ind w:left="720" w:hanging="180"/>
        <w:jc w:val="both"/>
        <w:rPr>
          <w:rFonts w:eastAsia="Times New Roman" w:cs="Times New Roman"/>
          <w:color w:val="212529"/>
          <w:szCs w:val="26"/>
        </w:rPr>
      </w:pPr>
      <w:r>
        <w:rPr>
          <w:rFonts w:eastAsia="Times New Roman" w:cs="Times New Roman"/>
          <w:color w:val="212529"/>
          <w:szCs w:val="26"/>
          <w:lang w:val="vi-VN"/>
        </w:rPr>
        <w:t xml:space="preserve"> </w:t>
      </w:r>
      <w:r w:rsidR="00C872C7" w:rsidRPr="000C008B">
        <w:rPr>
          <w:rFonts w:eastAsia="Times New Roman" w:cs="Times New Roman"/>
          <w:color w:val="212529"/>
          <w:szCs w:val="26"/>
        </w:rPr>
        <w:t>Dễ sử dụng: Bất kỳ ai có kiến thức cơ bản về HTML và CSS đều có thể bắt đầu sử dụng Bootstrap.</w:t>
      </w:r>
    </w:p>
    <w:p w14:paraId="02C409D8" w14:textId="65412641" w:rsidR="00C872C7" w:rsidRPr="00BA4995" w:rsidRDefault="00002CD2" w:rsidP="007F0E96">
      <w:pPr>
        <w:numPr>
          <w:ilvl w:val="0"/>
          <w:numId w:val="10"/>
        </w:numPr>
        <w:shd w:val="clear" w:color="auto" w:fill="FFFFFF"/>
        <w:spacing w:before="100" w:beforeAutospacing="1" w:after="100" w:afterAutospacing="1" w:line="360" w:lineRule="auto"/>
        <w:ind w:left="720" w:hanging="180"/>
        <w:jc w:val="both"/>
        <w:rPr>
          <w:rFonts w:eastAsia="Times New Roman" w:cs="Times New Roman"/>
          <w:color w:val="212529"/>
          <w:szCs w:val="26"/>
          <w:lang w:val="vi-VN"/>
        </w:rPr>
      </w:pPr>
      <w:r>
        <w:rPr>
          <w:rFonts w:eastAsia="Times New Roman" w:cs="Times New Roman"/>
          <w:color w:val="212529"/>
          <w:szCs w:val="26"/>
          <w:lang w:val="vi-VN"/>
        </w:rPr>
        <w:t xml:space="preserve"> </w:t>
      </w:r>
      <w:r w:rsidR="00C872C7" w:rsidRPr="00BA4995">
        <w:rPr>
          <w:rFonts w:eastAsia="Times New Roman" w:cs="Times New Roman"/>
          <w:color w:val="212529"/>
          <w:szCs w:val="26"/>
          <w:lang w:val="vi-VN"/>
        </w:rPr>
        <w:t>Các tính năng đáp ứng (Responsive features): responsive CSS của Bootstrap điều chỉnh cho điện thoại, máy tính bảng và máy tính để bàn.</w:t>
      </w:r>
    </w:p>
    <w:p w14:paraId="09D00556" w14:textId="0F65793D" w:rsidR="00C872C7" w:rsidRPr="00C872C7" w:rsidRDefault="00002CD2" w:rsidP="007F0E96">
      <w:pPr>
        <w:numPr>
          <w:ilvl w:val="0"/>
          <w:numId w:val="10"/>
        </w:numPr>
        <w:shd w:val="clear" w:color="auto" w:fill="FFFFFF"/>
        <w:spacing w:before="100" w:beforeAutospacing="1" w:after="100" w:afterAutospacing="1" w:line="360" w:lineRule="auto"/>
        <w:ind w:left="720" w:hanging="180"/>
        <w:jc w:val="both"/>
        <w:rPr>
          <w:rFonts w:eastAsia="Times New Roman" w:cs="Times New Roman"/>
          <w:color w:val="212529"/>
          <w:szCs w:val="26"/>
        </w:rPr>
      </w:pPr>
      <w:r>
        <w:rPr>
          <w:rFonts w:eastAsia="Times New Roman" w:cs="Times New Roman"/>
          <w:color w:val="212529"/>
          <w:szCs w:val="26"/>
          <w:lang w:val="vi-VN"/>
        </w:rPr>
        <w:t xml:space="preserve"> </w:t>
      </w:r>
      <w:r w:rsidR="00C872C7" w:rsidRPr="000C008B">
        <w:rPr>
          <w:rFonts w:eastAsia="Times New Roman" w:cs="Times New Roman"/>
          <w:color w:val="212529"/>
          <w:szCs w:val="26"/>
        </w:rPr>
        <w:t>Cách tiếp cận Mobile-first: Trong Bootstrap 3, mobile-first styles là một phần của core framework.</w:t>
      </w:r>
    </w:p>
    <w:p w14:paraId="003CC84B" w14:textId="77777777" w:rsidR="008C2CBB" w:rsidRPr="00BA4995" w:rsidRDefault="00002CD2" w:rsidP="007F0E96">
      <w:pPr>
        <w:numPr>
          <w:ilvl w:val="0"/>
          <w:numId w:val="10"/>
        </w:numPr>
        <w:shd w:val="clear" w:color="auto" w:fill="FFFFFF"/>
        <w:spacing w:before="100" w:beforeAutospacing="1" w:after="100" w:afterAutospacing="1" w:line="360" w:lineRule="auto"/>
        <w:ind w:left="720" w:hanging="180"/>
        <w:jc w:val="both"/>
        <w:rPr>
          <w:rFonts w:eastAsia="Times New Roman" w:cs="Times New Roman"/>
          <w:color w:val="212529"/>
          <w:szCs w:val="26"/>
          <w:lang w:val="vi-VN"/>
        </w:rPr>
      </w:pPr>
      <w:r>
        <w:rPr>
          <w:color w:val="212529"/>
          <w:szCs w:val="26"/>
          <w:lang w:val="vi-VN"/>
        </w:rPr>
        <w:t xml:space="preserve"> </w:t>
      </w:r>
      <w:r w:rsidR="00C872C7" w:rsidRPr="00BA4995">
        <w:rPr>
          <w:color w:val="212529"/>
          <w:szCs w:val="26"/>
          <w:lang w:val="vi-VN"/>
        </w:rPr>
        <w:t>Khả năng tương thích trình duyệt: Bootstrap tương thích với tất cả các trình duyệt hiện đại (Chrome, Firefox, Internet Explorer, Edge, Safari và Opera</w:t>
      </w:r>
      <w:r w:rsidR="00C872C7" w:rsidRPr="00C872C7">
        <w:rPr>
          <w:color w:val="212529"/>
          <w:szCs w:val="26"/>
          <w:lang w:val="vi-VN"/>
        </w:rPr>
        <w:t>).</w:t>
      </w:r>
    </w:p>
    <w:p w14:paraId="17F1C869" w14:textId="25A8DE77" w:rsidR="008C2CBB" w:rsidRPr="008C2CBB" w:rsidRDefault="008C2CBB" w:rsidP="007F0E96">
      <w:pPr>
        <w:pStyle w:val="ListParagraph"/>
        <w:numPr>
          <w:ilvl w:val="1"/>
          <w:numId w:val="21"/>
        </w:numPr>
        <w:shd w:val="clear" w:color="auto" w:fill="FFFFFF"/>
        <w:spacing w:before="100" w:beforeAutospacing="1" w:after="100" w:afterAutospacing="1" w:line="360" w:lineRule="auto"/>
        <w:jc w:val="both"/>
        <w:rPr>
          <w:b/>
          <w:bCs/>
          <w:i/>
          <w:iCs/>
          <w:color w:val="212529"/>
          <w:sz w:val="34"/>
          <w:szCs w:val="34"/>
          <w:lang w:val="vi-VN"/>
        </w:rPr>
      </w:pPr>
      <w:r w:rsidRPr="008C2CBB">
        <w:rPr>
          <w:b/>
          <w:bCs/>
          <w:i/>
          <w:iCs/>
          <w:color w:val="212529"/>
          <w:sz w:val="34"/>
          <w:szCs w:val="34"/>
          <w:lang w:val="vi-VN"/>
        </w:rPr>
        <w:t>Kết chương 2</w:t>
      </w:r>
    </w:p>
    <w:p w14:paraId="4D8941A9" w14:textId="2826B9A5" w:rsidR="008C2CBB" w:rsidRPr="00D946A9" w:rsidRDefault="00D946A9" w:rsidP="007F0E96">
      <w:pPr>
        <w:pStyle w:val="ListParagraph"/>
        <w:numPr>
          <w:ilvl w:val="0"/>
          <w:numId w:val="23"/>
        </w:numPr>
        <w:shd w:val="clear" w:color="auto" w:fill="FFFFFF"/>
        <w:spacing w:before="100" w:beforeAutospacing="1" w:after="100" w:afterAutospacing="1" w:line="360" w:lineRule="auto"/>
        <w:ind w:left="720" w:hanging="180"/>
        <w:jc w:val="both"/>
        <w:rPr>
          <w:color w:val="212529"/>
          <w:szCs w:val="26"/>
          <w:lang w:val="vi-VN"/>
        </w:rPr>
      </w:pPr>
      <w:r>
        <w:rPr>
          <w:color w:val="212529"/>
          <w:szCs w:val="26"/>
          <w:lang w:val="vi-VN"/>
        </w:rPr>
        <w:t xml:space="preserve"> </w:t>
      </w:r>
      <w:r w:rsidR="00347269" w:rsidRPr="00D946A9">
        <w:rPr>
          <w:color w:val="212529"/>
          <w:szCs w:val="26"/>
          <w:lang w:val="vi-VN"/>
        </w:rPr>
        <w:t>Sau khi đã đọc và tìm hiểu về chương 2 , ta đã được hiểu sâu hơn về kiến thức thiết kế website , ứng dụng của các HTML , CSS , Bootstrap , Jquery</w:t>
      </w:r>
      <w:r w:rsidRPr="00D946A9">
        <w:rPr>
          <w:color w:val="212529"/>
          <w:szCs w:val="26"/>
          <w:lang w:val="vi-VN"/>
        </w:rPr>
        <w:t xml:space="preserve"> . Hiểu được cách xây dựng website </w:t>
      </w:r>
      <w:r w:rsidR="00E8270A">
        <w:rPr>
          <w:color w:val="212529"/>
          <w:szCs w:val="26"/>
          <w:lang w:val="vi-VN"/>
        </w:rPr>
        <w:t>mua bán Nữ trang</w:t>
      </w:r>
      <w:r w:rsidRPr="00D946A9">
        <w:rPr>
          <w:color w:val="212529"/>
          <w:szCs w:val="26"/>
          <w:lang w:val="vi-VN"/>
        </w:rPr>
        <w:t xml:space="preserve"> gồm những thứ gì để từ đó phân tích và bắt đầu thiết kế </w:t>
      </w:r>
      <w:r w:rsidR="00E8270A">
        <w:rPr>
          <w:color w:val="212529"/>
          <w:szCs w:val="26"/>
          <w:lang w:val="vi-VN"/>
        </w:rPr>
        <w:t>website.</w:t>
      </w:r>
    </w:p>
    <w:p w14:paraId="32B03D97" w14:textId="77777777" w:rsidR="008C2CBB" w:rsidRDefault="008C2CBB" w:rsidP="00D946A9">
      <w:pPr>
        <w:shd w:val="clear" w:color="auto" w:fill="FFFFFF"/>
        <w:spacing w:before="100" w:beforeAutospacing="1" w:after="100" w:afterAutospacing="1" w:line="360" w:lineRule="auto"/>
        <w:ind w:left="540"/>
        <w:jc w:val="both"/>
        <w:rPr>
          <w:b/>
          <w:bCs/>
          <w:i/>
          <w:iCs/>
          <w:color w:val="212529"/>
          <w:sz w:val="34"/>
          <w:szCs w:val="34"/>
          <w:lang w:val="vi-VN"/>
        </w:rPr>
      </w:pPr>
    </w:p>
    <w:p w14:paraId="7EFB55E0" w14:textId="31A21945" w:rsidR="008C2CBB" w:rsidRPr="00BA4995" w:rsidRDefault="008C2CBB" w:rsidP="008C2CBB">
      <w:pPr>
        <w:shd w:val="clear" w:color="auto" w:fill="FFFFFF"/>
        <w:spacing w:before="100" w:beforeAutospacing="1" w:after="100" w:afterAutospacing="1" w:line="360" w:lineRule="auto"/>
        <w:ind w:left="540"/>
        <w:jc w:val="both"/>
        <w:rPr>
          <w:rFonts w:eastAsia="Times New Roman" w:cs="Times New Roman"/>
          <w:color w:val="212529"/>
          <w:szCs w:val="26"/>
          <w:lang w:val="vi-VN"/>
        </w:rPr>
        <w:sectPr w:rsidR="008C2CBB" w:rsidRPr="00BA4995" w:rsidSect="00F478B3">
          <w:headerReference w:type="default" r:id="rId15"/>
          <w:footerReference w:type="default" r:id="rId16"/>
          <w:pgSz w:w="12240" w:h="15840" w:code="1"/>
          <w:pgMar w:top="1701" w:right="1134" w:bottom="1701" w:left="1985" w:header="720" w:footer="720" w:gutter="0"/>
          <w:pgNumType w:start="1" w:chapStyle="1" w:chapSep="emDash"/>
          <w:cols w:space="720"/>
          <w:docGrid w:linePitch="360"/>
        </w:sectPr>
      </w:pPr>
    </w:p>
    <w:p w14:paraId="27447B40" w14:textId="27C9365C" w:rsidR="00A33C41" w:rsidRPr="00BA4995" w:rsidRDefault="00C872C7" w:rsidP="00907C43">
      <w:pPr>
        <w:pStyle w:val="TOC3"/>
        <w:rPr>
          <w:lang w:val="vi-VN"/>
        </w:rPr>
      </w:pPr>
      <w:r w:rsidRPr="00BA4995">
        <w:rPr>
          <w:lang w:val="vi-VN"/>
        </w:rPr>
        <w:t>C</w:t>
      </w:r>
      <w:r w:rsidR="00A33C41" w:rsidRPr="00BA4995">
        <w:rPr>
          <w:lang w:val="vi-VN"/>
        </w:rPr>
        <w:t>HƯƠNG</w:t>
      </w:r>
      <w:r w:rsidRPr="00907C43">
        <w:rPr>
          <w:lang w:val="vi-VN"/>
        </w:rPr>
        <w:t xml:space="preserve"> 3: THIẾT KẾ WEBSITE</w:t>
      </w:r>
    </w:p>
    <w:p w14:paraId="5517AB16" w14:textId="3C0DFBFE" w:rsidR="0004108E" w:rsidRDefault="00A33C41" w:rsidP="0004108E">
      <w:pPr>
        <w:ind w:firstLine="360"/>
        <w:rPr>
          <w:rFonts w:cs="Times New Roman"/>
          <w:i/>
          <w:iCs/>
          <w:sz w:val="34"/>
          <w:szCs w:val="34"/>
          <w:lang w:val="vi-VN"/>
        </w:rPr>
      </w:pPr>
      <w:r w:rsidRPr="00BA4995">
        <w:rPr>
          <w:rFonts w:cs="Times New Roman"/>
          <w:b/>
          <w:bCs/>
          <w:i/>
          <w:iCs/>
          <w:sz w:val="34"/>
          <w:szCs w:val="34"/>
          <w:lang w:val="vi-VN"/>
        </w:rPr>
        <w:t>3.1 Thiết kế giao diện</w:t>
      </w:r>
      <w:r w:rsidRPr="00BA4995">
        <w:rPr>
          <w:rFonts w:cs="Times New Roman"/>
          <w:i/>
          <w:iCs/>
          <w:sz w:val="34"/>
          <w:szCs w:val="34"/>
          <w:lang w:val="vi-VN"/>
        </w:rPr>
        <w:t>.</w:t>
      </w:r>
    </w:p>
    <w:p w14:paraId="6D0067F2" w14:textId="2221E7C8" w:rsidR="004A616A" w:rsidRPr="004A616A" w:rsidRDefault="004A616A" w:rsidP="004A616A">
      <w:pPr>
        <w:ind w:firstLine="360"/>
        <w:rPr>
          <w:rFonts w:cs="Times New Roman"/>
          <w:szCs w:val="26"/>
          <w:lang w:val="vi-VN"/>
        </w:rPr>
      </w:pPr>
      <w:r w:rsidRPr="004A616A">
        <w:rPr>
          <w:rFonts w:cs="Times New Roman"/>
          <w:szCs w:val="26"/>
          <w:lang w:val="vi-VN"/>
        </w:rPr>
        <w:t xml:space="preserve">Giao diện của một website mua bán </w:t>
      </w:r>
      <w:r w:rsidR="00332743">
        <w:rPr>
          <w:rFonts w:cs="Times New Roman"/>
          <w:szCs w:val="26"/>
          <w:lang w:val="vi-VN"/>
        </w:rPr>
        <w:t xml:space="preserve">Nữ trang </w:t>
      </w:r>
      <w:r w:rsidRPr="004A616A">
        <w:rPr>
          <w:rFonts w:cs="Times New Roman"/>
          <w:szCs w:val="26"/>
          <w:lang w:val="vi-VN"/>
        </w:rPr>
        <w:t xml:space="preserve">cần phải tinh tế, sang trọng và dễ sử dụng để thu hút khách hàng. Màu sắc chủ đạo thường là các gam màu như vàng, bạc, trắng, đen hoặc các màu kim loại, tạo cảm giác cao cấp và phù hợp với các sản phẩm </w:t>
      </w:r>
      <w:r w:rsidR="00332743">
        <w:rPr>
          <w:rFonts w:cs="Times New Roman"/>
          <w:szCs w:val="26"/>
          <w:lang w:val="vi-VN"/>
        </w:rPr>
        <w:t>Nữ trang</w:t>
      </w:r>
      <w:r w:rsidRPr="004A616A">
        <w:rPr>
          <w:rFonts w:cs="Times New Roman"/>
          <w:szCs w:val="26"/>
          <w:lang w:val="vi-VN"/>
        </w:rPr>
        <w:t>. Trang chủ của website sẽ có một banner lớn hiển thị những bộ sưu tập mới nhất hoặc các chương trình khuyến mãi, cùng với các danh mục sản phẩm rõ ràng như nhẫn, dây chuyền, bông tai, vòng tay để khách hàng dễ dàng tìm kiếm. Hình ảnh sản phẩm cần rõ nét và chi tiết, có thể zoom-in để người dùng có thể xem các góc độ khác nhau của trang sức, kèm theo phần mô tả ngắn gọn về chất liệu, kích thước và giá cả.</w:t>
      </w:r>
    </w:p>
    <w:p w14:paraId="43A09BC9" w14:textId="77777777" w:rsidR="004A616A" w:rsidRPr="004A616A" w:rsidRDefault="004A616A" w:rsidP="004A616A">
      <w:pPr>
        <w:ind w:firstLine="360"/>
        <w:rPr>
          <w:rFonts w:cs="Times New Roman"/>
          <w:szCs w:val="26"/>
          <w:lang w:val="vi-VN"/>
        </w:rPr>
      </w:pPr>
      <w:r w:rsidRPr="004A616A">
        <w:rPr>
          <w:rFonts w:cs="Times New Roman"/>
          <w:szCs w:val="26"/>
          <w:lang w:val="vi-VN"/>
        </w:rPr>
        <w:t>Thanh điều hướng cần đơn giản với các mục như Trang chủ, Sản phẩm, Khuyến mãi, Chăm sóc khách hàng, Liên hệ, và một công cụ tìm kiếm nâng cao giúp khách hàng dễ dàng tìm sản phẩm theo các tiêu chí như chất liệu, giá cả, kiểu dáng. Các chức năng giỏ hàng và thanh toán phải rõ ràng, dễ sử dụng, với nút "Thêm vào giỏ hàng" nổi bật. Chức năng theo dõi đơn hàng, quản lý tài khoản người dùng, và hỗ trợ trực tuyến qua chat hoặc hotline cần được tích hợp để nâng cao trải nghiệm người dùng.</w:t>
      </w:r>
    </w:p>
    <w:p w14:paraId="03854504" w14:textId="77777777" w:rsidR="004A616A" w:rsidRDefault="004A616A" w:rsidP="004A616A">
      <w:pPr>
        <w:ind w:firstLine="360"/>
        <w:rPr>
          <w:rFonts w:cs="Times New Roman"/>
          <w:szCs w:val="26"/>
          <w:lang w:val="vi-VN"/>
        </w:rPr>
      </w:pPr>
      <w:r w:rsidRPr="004A616A">
        <w:rPr>
          <w:rFonts w:cs="Times New Roman"/>
          <w:szCs w:val="26"/>
          <w:lang w:val="vi-VN"/>
        </w:rPr>
        <w:t>Ngoài ra, website cần được tối ưu cho cả máy tính và thiết bị di động, đảm bảo tính tương thích và dễ dàng thao tác trên tất cả các nền tảng. Cuối cùng, phần footer của website sẽ chứa các liên kết quan trọng như Chính sách bảo mật, Chính sách đổi trả, và thông tin liên hệ, cùng với các biểu tượng mạng xã hội để khách hàng dễ dàng theo dõi và chia sẻ sản phẩm. Tất cả các yếu tố này kết hợp lại tạo nên một giao diện đẹp mắt, dễ sử dụng và mang lại trải nghiệm mua sắm tuyệt vời cho khách hàng.</w:t>
      </w:r>
    </w:p>
    <w:p w14:paraId="5177B695" w14:textId="77777777" w:rsidR="00B26B03" w:rsidRDefault="00B26B03" w:rsidP="00B26B03">
      <w:pPr>
        <w:rPr>
          <w:rFonts w:cs="Times New Roman"/>
          <w:szCs w:val="26"/>
          <w:lang w:val="vi-VN"/>
        </w:rPr>
      </w:pPr>
    </w:p>
    <w:p w14:paraId="77D5125E" w14:textId="77777777" w:rsidR="00B26B03" w:rsidRDefault="00B26B03" w:rsidP="00B26B03">
      <w:pPr>
        <w:rPr>
          <w:rFonts w:cs="Times New Roman"/>
          <w:szCs w:val="26"/>
          <w:lang w:val="vi-VN"/>
        </w:rPr>
      </w:pPr>
    </w:p>
    <w:p w14:paraId="4824388C" w14:textId="033A8F66" w:rsidR="00B26B03" w:rsidRPr="00CF0A35" w:rsidRDefault="00CF0A35" w:rsidP="007F0E96">
      <w:pPr>
        <w:pStyle w:val="ListParagraph"/>
        <w:numPr>
          <w:ilvl w:val="0"/>
          <w:numId w:val="42"/>
        </w:numPr>
        <w:rPr>
          <w:rFonts w:cs="Times New Roman"/>
          <w:b/>
          <w:bCs/>
          <w:szCs w:val="26"/>
          <w:lang w:val="vi-VN"/>
        </w:rPr>
      </w:pPr>
      <w:r w:rsidRPr="00CF0A35">
        <w:rPr>
          <w:rFonts w:cs="Times New Roman"/>
          <w:b/>
          <w:bCs/>
          <w:szCs w:val="26"/>
          <w:lang w:val="vi-VN"/>
        </w:rPr>
        <w:t>Các giao diện chính của website</w:t>
      </w:r>
    </w:p>
    <w:p w14:paraId="479479AC" w14:textId="3DFD1D9E" w:rsidR="00D3029B" w:rsidRDefault="00D3029B" w:rsidP="004A616A">
      <w:pPr>
        <w:ind w:firstLine="360"/>
        <w:rPr>
          <w:rFonts w:cs="Times New Roman"/>
          <w:szCs w:val="26"/>
          <w:lang w:val="vi-VN"/>
        </w:rPr>
      </w:pPr>
    </w:p>
    <w:p w14:paraId="4A3F948B" w14:textId="7CFF8C0D" w:rsidR="00D3029B" w:rsidRPr="004A616A" w:rsidRDefault="00BC62D9" w:rsidP="00D3029B">
      <w:pPr>
        <w:rPr>
          <w:rFonts w:cs="Times New Roman"/>
          <w:b/>
          <w:bCs/>
          <w:szCs w:val="26"/>
          <w:lang w:val="vi-VN"/>
        </w:rPr>
      </w:pPr>
      <w:r>
        <w:rPr>
          <w:rFonts w:cs="Times New Roman"/>
          <w:b/>
          <w:bCs/>
          <w:noProof/>
          <w:szCs w:val="26"/>
          <w:lang w:val="vi-VN"/>
        </w:rPr>
        <w:drawing>
          <wp:inline distT="0" distB="0" distL="0" distR="0" wp14:anchorId="72ACB7D8" wp14:editId="72D84929">
            <wp:extent cx="5791835" cy="3258185"/>
            <wp:effectExtent l="0" t="0" r="0" b="0"/>
            <wp:docPr id="1197651406"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651406" name="Hình ảnh 1197651406"/>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91835" cy="3258185"/>
                    </a:xfrm>
                    <a:prstGeom prst="rect">
                      <a:avLst/>
                    </a:prstGeom>
                  </pic:spPr>
                </pic:pic>
              </a:graphicData>
            </a:graphic>
          </wp:inline>
        </w:drawing>
      </w:r>
    </w:p>
    <w:p w14:paraId="3BCD5675" w14:textId="30777618" w:rsidR="0004108E" w:rsidRDefault="00516A2F" w:rsidP="00354700">
      <w:pPr>
        <w:ind w:firstLine="360"/>
        <w:rPr>
          <w:rFonts w:cs="Times New Roman"/>
          <w:szCs w:val="26"/>
          <w:lang w:val="vi-VN"/>
        </w:rPr>
      </w:pPr>
      <w:r>
        <w:rPr>
          <w:rFonts w:cs="Times New Roman"/>
          <w:szCs w:val="26"/>
          <w:lang w:val="vi-VN"/>
        </w:rPr>
        <w:tab/>
      </w:r>
      <w:r>
        <w:rPr>
          <w:rFonts w:cs="Times New Roman"/>
          <w:szCs w:val="26"/>
          <w:lang w:val="vi-VN"/>
        </w:rPr>
        <w:tab/>
      </w:r>
      <w:r>
        <w:rPr>
          <w:rFonts w:cs="Times New Roman"/>
          <w:szCs w:val="26"/>
          <w:lang w:val="vi-VN"/>
        </w:rPr>
        <w:tab/>
      </w:r>
      <w:r>
        <w:rPr>
          <w:rFonts w:cs="Times New Roman"/>
          <w:szCs w:val="26"/>
          <w:lang w:val="vi-VN"/>
        </w:rPr>
        <w:tab/>
      </w:r>
      <w:r>
        <w:rPr>
          <w:rFonts w:cs="Times New Roman"/>
          <w:szCs w:val="26"/>
          <w:lang w:val="vi-VN"/>
        </w:rPr>
        <w:tab/>
      </w:r>
      <w:r>
        <w:rPr>
          <w:rFonts w:cs="Times New Roman"/>
          <w:szCs w:val="26"/>
          <w:lang w:val="vi-VN"/>
        </w:rPr>
        <w:tab/>
      </w:r>
      <w:r>
        <w:rPr>
          <w:rFonts w:cs="Times New Roman"/>
          <w:szCs w:val="26"/>
          <w:lang w:val="vi-VN"/>
        </w:rPr>
        <w:tab/>
      </w:r>
      <w:r w:rsidR="00E905F6">
        <w:rPr>
          <w:rFonts w:cs="Times New Roman"/>
          <w:szCs w:val="26"/>
          <w:lang w:val="vi-VN"/>
        </w:rPr>
        <w:t>3.1.1. Giao diện trang chủ</w:t>
      </w:r>
      <w:r w:rsidR="00580B9F">
        <w:rPr>
          <w:rFonts w:cs="Times New Roman"/>
          <w:noProof/>
          <w:szCs w:val="26"/>
          <w:lang w:val="vi-VN"/>
        </w:rPr>
        <w:drawing>
          <wp:inline distT="0" distB="0" distL="0" distR="0" wp14:anchorId="3E4A3286" wp14:editId="41D75A95">
            <wp:extent cx="5583600" cy="3207600"/>
            <wp:effectExtent l="0" t="0" r="0" b="0"/>
            <wp:docPr id="140948048" name="Hình ảnh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0948048" name="Hình ảnh 140948048"/>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583600" cy="3207600"/>
                    </a:xfrm>
                    <a:prstGeom prst="rect">
                      <a:avLst/>
                    </a:prstGeom>
                  </pic:spPr>
                </pic:pic>
              </a:graphicData>
            </a:graphic>
          </wp:inline>
        </w:drawing>
      </w:r>
    </w:p>
    <w:p w14:paraId="1EE29117" w14:textId="188F43B2" w:rsidR="005A1384" w:rsidRDefault="00174DA8" w:rsidP="00A33C41">
      <w:pPr>
        <w:ind w:firstLine="360"/>
        <w:rPr>
          <w:rFonts w:cs="Times New Roman"/>
          <w:szCs w:val="26"/>
          <w:lang w:val="vi-VN"/>
        </w:rPr>
      </w:pPr>
      <w:r>
        <w:rPr>
          <w:rFonts w:cs="Times New Roman"/>
          <w:szCs w:val="26"/>
          <w:lang w:val="vi-VN"/>
        </w:rPr>
        <w:tab/>
      </w:r>
      <w:r>
        <w:rPr>
          <w:rFonts w:cs="Times New Roman"/>
          <w:szCs w:val="26"/>
          <w:lang w:val="vi-VN"/>
        </w:rPr>
        <w:tab/>
      </w:r>
      <w:r>
        <w:rPr>
          <w:rFonts w:cs="Times New Roman"/>
          <w:szCs w:val="26"/>
          <w:lang w:val="vi-VN"/>
        </w:rPr>
        <w:tab/>
      </w:r>
      <w:r>
        <w:rPr>
          <w:rFonts w:cs="Times New Roman"/>
          <w:szCs w:val="26"/>
          <w:lang w:val="vi-VN"/>
        </w:rPr>
        <w:tab/>
      </w:r>
      <w:r>
        <w:rPr>
          <w:rFonts w:cs="Times New Roman"/>
          <w:szCs w:val="26"/>
          <w:lang w:val="vi-VN"/>
        </w:rPr>
        <w:tab/>
      </w:r>
      <w:r>
        <w:rPr>
          <w:rFonts w:cs="Times New Roman"/>
          <w:szCs w:val="26"/>
          <w:lang w:val="vi-VN"/>
        </w:rPr>
        <w:tab/>
        <w:t xml:space="preserve">3.1.2. Giao diện trang các bài Blog  </w:t>
      </w:r>
    </w:p>
    <w:p w14:paraId="6445CF8C" w14:textId="77777777" w:rsidR="00174DA8" w:rsidRDefault="00174DA8" w:rsidP="00A33C41">
      <w:pPr>
        <w:ind w:firstLine="360"/>
        <w:rPr>
          <w:rFonts w:cs="Times New Roman"/>
          <w:szCs w:val="26"/>
          <w:lang w:val="vi-VN"/>
        </w:rPr>
      </w:pPr>
    </w:p>
    <w:p w14:paraId="36AAF4BA" w14:textId="77777777" w:rsidR="00174DA8" w:rsidRDefault="00174DA8" w:rsidP="00A33C41">
      <w:pPr>
        <w:ind w:firstLine="360"/>
        <w:rPr>
          <w:rFonts w:cs="Times New Roman"/>
          <w:szCs w:val="26"/>
          <w:lang w:val="vi-VN"/>
        </w:rPr>
      </w:pPr>
    </w:p>
    <w:p w14:paraId="32C1168F" w14:textId="50E064D4" w:rsidR="00174DA8" w:rsidRDefault="009F5CBC" w:rsidP="009F5CBC">
      <w:pPr>
        <w:ind w:firstLine="360"/>
        <w:rPr>
          <w:rFonts w:cs="Times New Roman"/>
          <w:szCs w:val="26"/>
          <w:lang w:val="vi-VN"/>
        </w:rPr>
      </w:pPr>
      <w:r>
        <w:rPr>
          <w:rFonts w:cs="Times New Roman"/>
          <w:noProof/>
          <w:szCs w:val="26"/>
          <w:lang w:val="vi-VN"/>
        </w:rPr>
        <w:drawing>
          <wp:inline distT="0" distB="0" distL="0" distR="0" wp14:anchorId="4B890270" wp14:editId="4B393351">
            <wp:extent cx="5309250" cy="2986708"/>
            <wp:effectExtent l="0" t="0" r="5715" b="4445"/>
            <wp:docPr id="18696934" name="Hình ảnh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6934" name="Hình ảnh 18696934"/>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357704" cy="3013966"/>
                    </a:xfrm>
                    <a:prstGeom prst="rect">
                      <a:avLst/>
                    </a:prstGeom>
                  </pic:spPr>
                </pic:pic>
              </a:graphicData>
            </a:graphic>
          </wp:inline>
        </w:drawing>
      </w:r>
    </w:p>
    <w:p w14:paraId="5BDA6301" w14:textId="262447B5" w:rsidR="00174DA8" w:rsidRDefault="009F5CBC" w:rsidP="00A33C41">
      <w:pPr>
        <w:ind w:firstLine="360"/>
        <w:rPr>
          <w:rFonts w:cs="Times New Roman"/>
          <w:szCs w:val="26"/>
          <w:lang w:val="vi-VN"/>
        </w:rPr>
      </w:pPr>
      <w:r>
        <w:rPr>
          <w:rFonts w:cs="Times New Roman"/>
          <w:szCs w:val="26"/>
          <w:lang w:val="vi-VN"/>
        </w:rPr>
        <w:tab/>
      </w:r>
      <w:r>
        <w:rPr>
          <w:rFonts w:cs="Times New Roman"/>
          <w:szCs w:val="26"/>
          <w:lang w:val="vi-VN"/>
        </w:rPr>
        <w:tab/>
      </w:r>
      <w:r>
        <w:rPr>
          <w:rFonts w:cs="Times New Roman"/>
          <w:szCs w:val="26"/>
          <w:lang w:val="vi-VN"/>
        </w:rPr>
        <w:tab/>
      </w:r>
      <w:r>
        <w:rPr>
          <w:rFonts w:cs="Times New Roman"/>
          <w:szCs w:val="26"/>
          <w:lang w:val="vi-VN"/>
        </w:rPr>
        <w:tab/>
      </w:r>
      <w:r>
        <w:rPr>
          <w:rFonts w:cs="Times New Roman"/>
          <w:szCs w:val="26"/>
          <w:lang w:val="vi-VN"/>
        </w:rPr>
        <w:tab/>
        <w:t xml:space="preserve">3.1.3. Giao </w:t>
      </w:r>
      <w:r w:rsidR="00511E5C">
        <w:rPr>
          <w:rFonts w:cs="Times New Roman"/>
          <w:szCs w:val="26"/>
          <w:lang w:val="vi-VN"/>
        </w:rPr>
        <w:t>diện danh mục các sản phẩm</w:t>
      </w:r>
    </w:p>
    <w:p w14:paraId="0AE96BEA" w14:textId="77777777" w:rsidR="00C1011C" w:rsidRDefault="00C1011C" w:rsidP="00A33C41">
      <w:pPr>
        <w:ind w:firstLine="360"/>
        <w:rPr>
          <w:rFonts w:cs="Times New Roman"/>
          <w:szCs w:val="26"/>
          <w:lang w:val="vi-VN"/>
        </w:rPr>
      </w:pPr>
    </w:p>
    <w:p w14:paraId="4DB2F3C3" w14:textId="22626CA3" w:rsidR="00C1011C" w:rsidRDefault="00C1011C" w:rsidP="00A33C41">
      <w:pPr>
        <w:ind w:firstLine="360"/>
        <w:rPr>
          <w:rFonts w:cs="Times New Roman"/>
          <w:szCs w:val="26"/>
          <w:lang w:val="vi-VN"/>
        </w:rPr>
      </w:pPr>
      <w:r>
        <w:rPr>
          <w:rFonts w:cs="Times New Roman"/>
          <w:noProof/>
          <w:szCs w:val="26"/>
          <w:lang w:val="vi-VN"/>
        </w:rPr>
        <w:drawing>
          <wp:inline distT="0" distB="0" distL="0" distR="0" wp14:anchorId="34EE7259" wp14:editId="25469AED">
            <wp:extent cx="5791835" cy="3258185"/>
            <wp:effectExtent l="0" t="0" r="0" b="0"/>
            <wp:docPr id="1909353178" name="Hình ảnh 7" descr="Ảnh có chứa văn bản, ảnh chụp màn hình, Website, Trang 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353178" name="Hình ảnh 7" descr="Ảnh có chứa văn bản, ảnh chụp màn hình, Website, Trang web"/>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91835" cy="3258185"/>
                    </a:xfrm>
                    <a:prstGeom prst="rect">
                      <a:avLst/>
                    </a:prstGeom>
                  </pic:spPr>
                </pic:pic>
              </a:graphicData>
            </a:graphic>
          </wp:inline>
        </w:drawing>
      </w:r>
    </w:p>
    <w:p w14:paraId="17A0A66C" w14:textId="0BF3A2C6" w:rsidR="00174DA8" w:rsidRDefault="00C1011C" w:rsidP="00A33C41">
      <w:pPr>
        <w:ind w:firstLine="360"/>
        <w:rPr>
          <w:rFonts w:cs="Times New Roman"/>
          <w:szCs w:val="26"/>
          <w:lang w:val="vi-VN"/>
        </w:rPr>
      </w:pPr>
      <w:r>
        <w:rPr>
          <w:rFonts w:cs="Times New Roman"/>
          <w:szCs w:val="26"/>
          <w:lang w:val="vi-VN"/>
        </w:rPr>
        <w:tab/>
      </w:r>
      <w:r>
        <w:rPr>
          <w:rFonts w:cs="Times New Roman"/>
          <w:szCs w:val="26"/>
          <w:lang w:val="vi-VN"/>
        </w:rPr>
        <w:tab/>
      </w:r>
      <w:r>
        <w:rPr>
          <w:rFonts w:cs="Times New Roman"/>
          <w:szCs w:val="26"/>
          <w:lang w:val="vi-VN"/>
        </w:rPr>
        <w:tab/>
      </w:r>
      <w:r>
        <w:rPr>
          <w:rFonts w:cs="Times New Roman"/>
          <w:szCs w:val="26"/>
          <w:lang w:val="vi-VN"/>
        </w:rPr>
        <w:tab/>
      </w:r>
      <w:r>
        <w:rPr>
          <w:rFonts w:cs="Times New Roman"/>
          <w:szCs w:val="26"/>
          <w:lang w:val="vi-VN"/>
        </w:rPr>
        <w:tab/>
        <w:t>3.1.4. Giao diện chi tiết các sản phẩm</w:t>
      </w:r>
    </w:p>
    <w:p w14:paraId="630BF61D" w14:textId="77777777" w:rsidR="00C1011C" w:rsidRDefault="00C1011C" w:rsidP="00A33C41">
      <w:pPr>
        <w:ind w:firstLine="360"/>
        <w:rPr>
          <w:rFonts w:cs="Times New Roman"/>
          <w:szCs w:val="26"/>
          <w:lang w:val="vi-VN"/>
        </w:rPr>
      </w:pPr>
    </w:p>
    <w:p w14:paraId="24F2F492" w14:textId="77777777" w:rsidR="00C1011C" w:rsidRDefault="00C1011C" w:rsidP="00A33C41">
      <w:pPr>
        <w:ind w:firstLine="360"/>
        <w:rPr>
          <w:rFonts w:cs="Times New Roman"/>
          <w:szCs w:val="26"/>
          <w:lang w:val="vi-VN"/>
        </w:rPr>
      </w:pPr>
    </w:p>
    <w:p w14:paraId="065448B5" w14:textId="77777777" w:rsidR="00C1011C" w:rsidRDefault="00C1011C" w:rsidP="00A33C41">
      <w:pPr>
        <w:ind w:firstLine="360"/>
        <w:rPr>
          <w:rFonts w:cs="Times New Roman"/>
          <w:szCs w:val="26"/>
          <w:lang w:val="vi-VN"/>
        </w:rPr>
      </w:pPr>
    </w:p>
    <w:p w14:paraId="48C4142B" w14:textId="1E97051F" w:rsidR="00C1011C" w:rsidRDefault="00C739B9" w:rsidP="00A33C41">
      <w:pPr>
        <w:ind w:firstLine="360"/>
        <w:rPr>
          <w:rFonts w:cs="Times New Roman"/>
          <w:szCs w:val="26"/>
          <w:lang w:val="vi-VN"/>
        </w:rPr>
      </w:pPr>
      <w:r>
        <w:rPr>
          <w:rFonts w:cs="Times New Roman"/>
          <w:noProof/>
          <w:szCs w:val="26"/>
          <w:lang w:val="vi-VN"/>
        </w:rPr>
        <w:drawing>
          <wp:inline distT="0" distB="0" distL="0" distR="0" wp14:anchorId="22AC31E8" wp14:editId="0D395D62">
            <wp:extent cx="5791835" cy="3258185"/>
            <wp:effectExtent l="0" t="0" r="0" b="0"/>
            <wp:docPr id="328044132" name="Hình ảnh 8" descr="Ảnh có chứa văn bản, ảnh chụp màn hình, phần mềm,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044132" name="Hình ảnh 8" descr="Ảnh có chứa văn bản, ảnh chụp màn hình, phần mềm, số&#10;&#10;Mô tả được tạo tự độ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91835" cy="3258185"/>
                    </a:xfrm>
                    <a:prstGeom prst="rect">
                      <a:avLst/>
                    </a:prstGeom>
                  </pic:spPr>
                </pic:pic>
              </a:graphicData>
            </a:graphic>
          </wp:inline>
        </w:drawing>
      </w:r>
    </w:p>
    <w:p w14:paraId="49446E99" w14:textId="2A3E7274" w:rsidR="00C739B9" w:rsidRDefault="00C739B9" w:rsidP="00B26B03">
      <w:pPr>
        <w:ind w:firstLine="360"/>
        <w:rPr>
          <w:rFonts w:cs="Times New Roman"/>
          <w:szCs w:val="26"/>
          <w:lang w:val="vi-VN"/>
        </w:rPr>
      </w:pPr>
      <w:r>
        <w:rPr>
          <w:rFonts w:cs="Times New Roman"/>
          <w:szCs w:val="26"/>
          <w:lang w:val="vi-VN"/>
        </w:rPr>
        <w:tab/>
      </w:r>
      <w:r>
        <w:rPr>
          <w:rFonts w:cs="Times New Roman"/>
          <w:szCs w:val="26"/>
          <w:lang w:val="vi-VN"/>
        </w:rPr>
        <w:tab/>
      </w:r>
      <w:r>
        <w:rPr>
          <w:rFonts w:cs="Times New Roman"/>
          <w:szCs w:val="26"/>
          <w:lang w:val="vi-VN"/>
        </w:rPr>
        <w:tab/>
      </w:r>
      <w:r>
        <w:rPr>
          <w:rFonts w:cs="Times New Roman"/>
          <w:szCs w:val="26"/>
          <w:lang w:val="vi-VN"/>
        </w:rPr>
        <w:tab/>
      </w:r>
      <w:r>
        <w:rPr>
          <w:rFonts w:cs="Times New Roman"/>
          <w:szCs w:val="26"/>
          <w:lang w:val="vi-VN"/>
        </w:rPr>
        <w:tab/>
      </w:r>
      <w:r>
        <w:rPr>
          <w:rFonts w:cs="Times New Roman"/>
          <w:szCs w:val="26"/>
          <w:lang w:val="vi-VN"/>
        </w:rPr>
        <w:tab/>
      </w:r>
      <w:r w:rsidR="00907215">
        <w:rPr>
          <w:rFonts w:cs="Times New Roman"/>
          <w:szCs w:val="26"/>
          <w:lang w:val="vi-VN"/>
        </w:rPr>
        <w:tab/>
      </w:r>
      <w:r w:rsidR="00907215">
        <w:rPr>
          <w:rFonts w:cs="Times New Roman"/>
          <w:szCs w:val="26"/>
          <w:lang w:val="vi-VN"/>
        </w:rPr>
        <w:tab/>
      </w:r>
      <w:r w:rsidR="00907215">
        <w:rPr>
          <w:rFonts w:cs="Times New Roman"/>
          <w:szCs w:val="26"/>
          <w:lang w:val="vi-VN"/>
        </w:rPr>
        <w:tab/>
      </w:r>
      <w:r>
        <w:rPr>
          <w:rFonts w:cs="Times New Roman"/>
          <w:szCs w:val="26"/>
          <w:lang w:val="vi-VN"/>
        </w:rPr>
        <w:t>3.1.5. Giao diện liên hệ</w:t>
      </w:r>
    </w:p>
    <w:p w14:paraId="432326D0" w14:textId="77777777" w:rsidR="00B26B03" w:rsidRDefault="00B26B03" w:rsidP="00B26B03">
      <w:pPr>
        <w:ind w:firstLine="360"/>
        <w:rPr>
          <w:rFonts w:cs="Times New Roman"/>
          <w:szCs w:val="26"/>
          <w:lang w:val="vi-VN"/>
        </w:rPr>
      </w:pPr>
    </w:p>
    <w:p w14:paraId="03F26573" w14:textId="77777777" w:rsidR="00B26B03" w:rsidRDefault="00B26B03" w:rsidP="00B26B03">
      <w:pPr>
        <w:ind w:firstLine="360"/>
        <w:rPr>
          <w:rFonts w:cs="Times New Roman"/>
          <w:szCs w:val="26"/>
          <w:lang w:val="vi-VN"/>
        </w:rPr>
      </w:pPr>
    </w:p>
    <w:p w14:paraId="6257C3C5" w14:textId="4531A628" w:rsidR="00C739B9" w:rsidRDefault="00C739B9" w:rsidP="00A33C41">
      <w:pPr>
        <w:ind w:firstLine="360"/>
        <w:rPr>
          <w:rFonts w:cs="Times New Roman"/>
          <w:szCs w:val="26"/>
          <w:lang w:val="vi-VN"/>
        </w:rPr>
      </w:pPr>
      <w:r>
        <w:rPr>
          <w:rFonts w:cs="Times New Roman"/>
          <w:noProof/>
          <w:szCs w:val="26"/>
          <w:lang w:val="vi-VN"/>
        </w:rPr>
        <w:drawing>
          <wp:inline distT="0" distB="0" distL="0" distR="0" wp14:anchorId="1CC02613" wp14:editId="48D4226C">
            <wp:extent cx="5791835" cy="3258185"/>
            <wp:effectExtent l="0" t="0" r="0" b="0"/>
            <wp:docPr id="1926556866"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556866" name="Hình ảnh 1926556866"/>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91835" cy="3258185"/>
                    </a:xfrm>
                    <a:prstGeom prst="rect">
                      <a:avLst/>
                    </a:prstGeom>
                  </pic:spPr>
                </pic:pic>
              </a:graphicData>
            </a:graphic>
          </wp:inline>
        </w:drawing>
      </w:r>
    </w:p>
    <w:p w14:paraId="72632FCB" w14:textId="7BBE2666" w:rsidR="005A1384" w:rsidRDefault="00C739B9" w:rsidP="00A33C41">
      <w:pPr>
        <w:ind w:firstLine="360"/>
        <w:rPr>
          <w:rFonts w:cs="Times New Roman"/>
          <w:szCs w:val="26"/>
          <w:lang w:val="vi-VN"/>
        </w:rPr>
      </w:pPr>
      <w:r>
        <w:rPr>
          <w:rFonts w:cs="Times New Roman"/>
          <w:szCs w:val="26"/>
          <w:lang w:val="vi-VN"/>
        </w:rPr>
        <w:tab/>
      </w:r>
      <w:r>
        <w:rPr>
          <w:rFonts w:cs="Times New Roman"/>
          <w:szCs w:val="26"/>
          <w:lang w:val="vi-VN"/>
        </w:rPr>
        <w:tab/>
      </w:r>
      <w:r>
        <w:rPr>
          <w:rFonts w:cs="Times New Roman"/>
          <w:szCs w:val="26"/>
          <w:lang w:val="vi-VN"/>
        </w:rPr>
        <w:tab/>
        <w:t>3.1.6. Giao diện đăng kí, đăng nhập tài khoản cho khách hàng</w:t>
      </w:r>
    </w:p>
    <w:p w14:paraId="099BA6A0" w14:textId="77777777" w:rsidR="009F0F20" w:rsidRDefault="009F0F20" w:rsidP="00A33C41">
      <w:pPr>
        <w:ind w:firstLine="360"/>
        <w:rPr>
          <w:rFonts w:cs="Times New Roman"/>
          <w:szCs w:val="26"/>
          <w:lang w:val="vi-VN"/>
        </w:rPr>
      </w:pPr>
    </w:p>
    <w:p w14:paraId="364A273E" w14:textId="30625869" w:rsidR="009F0F20" w:rsidRDefault="009F0F20" w:rsidP="00A33C41">
      <w:pPr>
        <w:ind w:firstLine="360"/>
        <w:rPr>
          <w:rFonts w:cs="Times New Roman"/>
          <w:szCs w:val="26"/>
          <w:lang w:val="vi-VN"/>
        </w:rPr>
      </w:pPr>
      <w:r>
        <w:rPr>
          <w:rFonts w:cs="Times New Roman"/>
          <w:noProof/>
          <w:szCs w:val="26"/>
          <w:lang w:val="vi-VN"/>
        </w:rPr>
        <w:drawing>
          <wp:inline distT="0" distB="0" distL="0" distR="0" wp14:anchorId="47E6884A" wp14:editId="41B7A0B4">
            <wp:extent cx="5791835" cy="3258185"/>
            <wp:effectExtent l="0" t="0" r="0" b="0"/>
            <wp:docPr id="808890499" name="Hình ảnh 32" descr="Ảnh có chứa văn bản, phần mềm, Biểu tượng máy tính, Trang web&#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890499" name="Hình ảnh 32" descr="Ảnh có chứa văn bản, phần mềm, Biểu tượng máy tính, Trang web&#10;&#10;Mô tả được tạo tự độ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91835" cy="3258185"/>
                    </a:xfrm>
                    <a:prstGeom prst="rect">
                      <a:avLst/>
                    </a:prstGeom>
                  </pic:spPr>
                </pic:pic>
              </a:graphicData>
            </a:graphic>
          </wp:inline>
        </w:drawing>
      </w:r>
    </w:p>
    <w:p w14:paraId="098B2413" w14:textId="7BCAC05A" w:rsidR="009F0F20" w:rsidRDefault="009F0F20" w:rsidP="009F0F20">
      <w:pPr>
        <w:pStyle w:val="ListParagraph"/>
        <w:tabs>
          <w:tab w:val="left" w:pos="720"/>
        </w:tabs>
        <w:spacing w:line="360" w:lineRule="auto"/>
        <w:rPr>
          <w:rFonts w:cs="Times New Roman"/>
          <w:szCs w:val="26"/>
          <w:lang w:val="vi-VN"/>
        </w:rPr>
      </w:pPr>
      <w:r>
        <w:rPr>
          <w:rFonts w:cs="Times New Roman"/>
          <w:szCs w:val="26"/>
          <w:lang w:val="vi-VN"/>
        </w:rPr>
        <w:tab/>
      </w:r>
      <w:r>
        <w:rPr>
          <w:rFonts w:cs="Times New Roman"/>
          <w:szCs w:val="26"/>
          <w:lang w:val="vi-VN"/>
        </w:rPr>
        <w:tab/>
      </w:r>
      <w:r>
        <w:rPr>
          <w:rFonts w:cs="Times New Roman"/>
          <w:szCs w:val="26"/>
          <w:lang w:val="vi-VN"/>
        </w:rPr>
        <w:tab/>
      </w:r>
      <w:r>
        <w:rPr>
          <w:rFonts w:cs="Times New Roman"/>
          <w:szCs w:val="26"/>
          <w:lang w:val="vi-VN"/>
        </w:rPr>
        <w:tab/>
      </w:r>
      <w:r>
        <w:rPr>
          <w:rFonts w:cs="Times New Roman"/>
          <w:szCs w:val="26"/>
          <w:lang w:val="vi-VN"/>
        </w:rPr>
        <w:tab/>
      </w:r>
      <w:r>
        <w:rPr>
          <w:rFonts w:cs="Times New Roman"/>
          <w:szCs w:val="26"/>
          <w:lang w:val="vi-VN"/>
        </w:rPr>
        <w:tab/>
        <w:t>3.1.7. Trang quản lý hệ thống</w:t>
      </w:r>
    </w:p>
    <w:p w14:paraId="03C279C2" w14:textId="77777777" w:rsidR="009F0F20" w:rsidRDefault="009F0F20" w:rsidP="009F0F20">
      <w:pPr>
        <w:tabs>
          <w:tab w:val="left" w:pos="720"/>
        </w:tabs>
        <w:spacing w:line="360" w:lineRule="auto"/>
        <w:rPr>
          <w:rFonts w:cs="Times New Roman"/>
          <w:szCs w:val="26"/>
          <w:lang w:val="vi-VN"/>
        </w:rPr>
      </w:pPr>
    </w:p>
    <w:p w14:paraId="37F3AC58" w14:textId="7565747C" w:rsidR="009F0F20" w:rsidRDefault="009F0F20" w:rsidP="009F0F20">
      <w:pPr>
        <w:tabs>
          <w:tab w:val="left" w:pos="720"/>
        </w:tabs>
        <w:spacing w:line="360" w:lineRule="auto"/>
        <w:rPr>
          <w:rFonts w:cs="Times New Roman"/>
          <w:noProof/>
          <w:szCs w:val="26"/>
          <w:lang w:val="vi-VN"/>
        </w:rPr>
      </w:pPr>
      <w:r>
        <w:rPr>
          <w:rFonts w:cs="Times New Roman"/>
          <w:noProof/>
          <w:szCs w:val="26"/>
          <w:lang w:val="vi-VN"/>
        </w:rPr>
        <w:drawing>
          <wp:inline distT="0" distB="0" distL="0" distR="0" wp14:anchorId="5032BB1F" wp14:editId="31847635">
            <wp:extent cx="5791835" cy="3258185"/>
            <wp:effectExtent l="0" t="0" r="0" b="0"/>
            <wp:docPr id="351231338" name="Hình ảnh 33" descr="Ảnh có chứa văn bản, phụ nữ,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231338" name="Hình ảnh 33" descr="Ảnh có chứa văn bản, phụ nữ, ảnh chụp màn hình&#10;&#10;Mô tả được tạo tự độ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91835" cy="3258185"/>
                    </a:xfrm>
                    <a:prstGeom prst="rect">
                      <a:avLst/>
                    </a:prstGeom>
                  </pic:spPr>
                </pic:pic>
              </a:graphicData>
            </a:graphic>
          </wp:inline>
        </w:drawing>
      </w:r>
    </w:p>
    <w:p w14:paraId="7385AFF0" w14:textId="427B6391" w:rsidR="00775E62" w:rsidRDefault="009F0F20" w:rsidP="00775E62">
      <w:pPr>
        <w:ind w:left="2592"/>
        <w:rPr>
          <w:rFonts w:cs="Times New Roman"/>
          <w:szCs w:val="26"/>
          <w:lang w:val="vi-VN"/>
        </w:rPr>
      </w:pPr>
      <w:r>
        <w:rPr>
          <w:rFonts w:cs="Times New Roman"/>
          <w:szCs w:val="26"/>
          <w:lang w:val="vi-VN"/>
        </w:rPr>
        <w:t xml:space="preserve">3.1.8. Trang quản lý khách hàng </w:t>
      </w:r>
    </w:p>
    <w:p w14:paraId="41A88CBA" w14:textId="77777777" w:rsidR="00775E62" w:rsidRDefault="00775E62" w:rsidP="00775E62">
      <w:pPr>
        <w:rPr>
          <w:rFonts w:cs="Times New Roman"/>
          <w:szCs w:val="26"/>
          <w:lang w:val="vi-VN"/>
        </w:rPr>
      </w:pPr>
    </w:p>
    <w:p w14:paraId="75AAE7D4" w14:textId="096519AE" w:rsidR="00775E62" w:rsidRDefault="00775E62" w:rsidP="00775E62">
      <w:pPr>
        <w:rPr>
          <w:rFonts w:cs="Times New Roman"/>
          <w:szCs w:val="26"/>
          <w:lang w:val="vi-VN"/>
        </w:rPr>
      </w:pPr>
      <w:r>
        <w:rPr>
          <w:rFonts w:cs="Times New Roman"/>
          <w:noProof/>
          <w:szCs w:val="26"/>
          <w:lang w:val="vi-VN"/>
        </w:rPr>
        <w:drawing>
          <wp:inline distT="0" distB="0" distL="0" distR="0" wp14:anchorId="0696D639" wp14:editId="1C1FC351">
            <wp:extent cx="5791835" cy="3258185"/>
            <wp:effectExtent l="0" t="0" r="0" b="0"/>
            <wp:docPr id="414775045" name="Hình ảnh 34"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775045" name="Hình ảnh 34" descr="Ảnh có chứa văn bản, ảnh chụp màn hình, phần mềm, Biểu tượng máy tính&#10;&#10;Mô tả được tạo tự độ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91835" cy="3258185"/>
                    </a:xfrm>
                    <a:prstGeom prst="rect">
                      <a:avLst/>
                    </a:prstGeom>
                  </pic:spPr>
                </pic:pic>
              </a:graphicData>
            </a:graphic>
          </wp:inline>
        </w:drawing>
      </w:r>
    </w:p>
    <w:p w14:paraId="19F9E6DF" w14:textId="525D1223" w:rsidR="00775E62" w:rsidRDefault="00775E62" w:rsidP="00775E62">
      <w:pPr>
        <w:ind w:left="2592" w:firstLine="432"/>
        <w:rPr>
          <w:rFonts w:cs="Times New Roman"/>
          <w:szCs w:val="26"/>
          <w:lang w:val="vi-VN"/>
        </w:rPr>
      </w:pPr>
      <w:r>
        <w:rPr>
          <w:rFonts w:cs="Times New Roman"/>
          <w:szCs w:val="26"/>
          <w:lang w:val="vi-VN"/>
        </w:rPr>
        <w:t>3.1.9. Trang quản lý sản phẩm</w:t>
      </w:r>
      <w:r>
        <w:rPr>
          <w:rFonts w:cs="Times New Roman"/>
          <w:szCs w:val="26"/>
          <w:lang w:val="vi-VN"/>
        </w:rPr>
        <w:tab/>
      </w:r>
    </w:p>
    <w:p w14:paraId="108C8B9B" w14:textId="77777777" w:rsidR="00775E62" w:rsidRDefault="00775E62" w:rsidP="00775E62">
      <w:pPr>
        <w:rPr>
          <w:rFonts w:cs="Times New Roman"/>
          <w:szCs w:val="26"/>
          <w:lang w:val="vi-VN"/>
        </w:rPr>
      </w:pPr>
    </w:p>
    <w:p w14:paraId="52014474" w14:textId="035E1C9D" w:rsidR="00801EE5" w:rsidRDefault="00801EE5" w:rsidP="00775E62">
      <w:pPr>
        <w:rPr>
          <w:rFonts w:cs="Times New Roman"/>
          <w:szCs w:val="26"/>
          <w:lang w:val="vi-VN"/>
        </w:rPr>
      </w:pPr>
      <w:r>
        <w:rPr>
          <w:rFonts w:cs="Times New Roman"/>
          <w:noProof/>
          <w:szCs w:val="26"/>
          <w:lang w:val="vi-VN"/>
        </w:rPr>
        <w:drawing>
          <wp:inline distT="0" distB="0" distL="0" distR="0" wp14:anchorId="4C7C6875" wp14:editId="6A3ADE4F">
            <wp:extent cx="5791835" cy="3258185"/>
            <wp:effectExtent l="0" t="0" r="0" b="0"/>
            <wp:docPr id="737086380" name="Hình ảnh 35" descr="Ảnh có chứa văn bản, ảnh chụp màn hình, số,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086380" name="Hình ảnh 35" descr="Ảnh có chứa văn bản, ảnh chụp màn hình, số, Phông chữ&#10;&#10;Mô tả được tạo tự độ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91835" cy="3258185"/>
                    </a:xfrm>
                    <a:prstGeom prst="rect">
                      <a:avLst/>
                    </a:prstGeom>
                  </pic:spPr>
                </pic:pic>
              </a:graphicData>
            </a:graphic>
          </wp:inline>
        </w:drawing>
      </w:r>
    </w:p>
    <w:p w14:paraId="094E1A80" w14:textId="6E0C558C" w:rsidR="00801EE5" w:rsidRPr="009F0F20" w:rsidRDefault="00801EE5" w:rsidP="00801EE5">
      <w:pPr>
        <w:ind w:left="2592"/>
        <w:rPr>
          <w:rFonts w:cs="Times New Roman"/>
          <w:szCs w:val="26"/>
          <w:lang w:val="vi-VN"/>
        </w:rPr>
      </w:pPr>
      <w:r>
        <w:rPr>
          <w:rFonts w:cs="Times New Roman"/>
          <w:szCs w:val="26"/>
          <w:lang w:val="vi-VN"/>
        </w:rPr>
        <w:t>3.1.10. Trang thống kê sản phẩm</w:t>
      </w:r>
    </w:p>
    <w:p w14:paraId="569A1AAF" w14:textId="7DA6F828" w:rsidR="00B26B03" w:rsidRPr="00B26B03" w:rsidRDefault="00B26B03" w:rsidP="007F0E96">
      <w:pPr>
        <w:pStyle w:val="ListParagraph"/>
        <w:numPr>
          <w:ilvl w:val="0"/>
          <w:numId w:val="22"/>
        </w:numPr>
        <w:tabs>
          <w:tab w:val="left" w:pos="720"/>
        </w:tabs>
        <w:spacing w:line="360" w:lineRule="auto"/>
        <w:ind w:left="720" w:hanging="180"/>
        <w:rPr>
          <w:rFonts w:cs="Times New Roman"/>
          <w:szCs w:val="26"/>
          <w:lang w:val="vi-VN"/>
        </w:rPr>
      </w:pPr>
      <w:r w:rsidRPr="00B26B03">
        <w:rPr>
          <w:rFonts w:cs="Times New Roman"/>
          <w:szCs w:val="26"/>
          <w:lang w:val="vi-VN"/>
        </w:rPr>
        <w:t>Đây là những trang chính của website mua</w:t>
      </w:r>
      <w:r>
        <w:rPr>
          <w:rFonts w:cs="Times New Roman"/>
          <w:szCs w:val="26"/>
          <w:lang w:val="vi-VN"/>
        </w:rPr>
        <w:t xml:space="preserve"> bán Nữ trang</w:t>
      </w:r>
      <w:r w:rsidRPr="00B26B03">
        <w:rPr>
          <w:rFonts w:cs="Times New Roman"/>
          <w:szCs w:val="26"/>
          <w:lang w:val="vi-VN"/>
        </w:rPr>
        <w:t>. Chúng</w:t>
      </w:r>
      <w:r>
        <w:rPr>
          <w:rFonts w:cs="Times New Roman"/>
          <w:szCs w:val="26"/>
          <w:lang w:val="vi-VN"/>
        </w:rPr>
        <w:t xml:space="preserve"> </w:t>
      </w:r>
      <w:r w:rsidRPr="00B26B03">
        <w:rPr>
          <w:rFonts w:cs="Times New Roman"/>
          <w:szCs w:val="26"/>
          <w:lang w:val="vi-VN"/>
        </w:rPr>
        <w:t xml:space="preserve">đã được thiết kế khá hài hòa, màu sắc được phối đồng điệu, thích hợp với những người đam mê với </w:t>
      </w:r>
      <w:r>
        <w:rPr>
          <w:rFonts w:cs="Times New Roman"/>
          <w:szCs w:val="26"/>
          <w:lang w:val="vi-VN"/>
        </w:rPr>
        <w:t>Nữ trang</w:t>
      </w:r>
      <w:r w:rsidRPr="00B26B03">
        <w:rPr>
          <w:rFonts w:cs="Times New Roman"/>
          <w:szCs w:val="26"/>
          <w:lang w:val="vi-VN"/>
        </w:rPr>
        <w:t>.</w:t>
      </w:r>
    </w:p>
    <w:p w14:paraId="60648785" w14:textId="543E41BA" w:rsidR="00A33C41" w:rsidRDefault="00A33C41" w:rsidP="00B26B03">
      <w:pPr>
        <w:spacing w:line="360" w:lineRule="auto"/>
        <w:rPr>
          <w:rFonts w:cs="Times New Roman"/>
          <w:b/>
          <w:bCs/>
          <w:i/>
          <w:iCs/>
          <w:sz w:val="34"/>
          <w:szCs w:val="34"/>
          <w:lang w:val="vi-VN"/>
        </w:rPr>
      </w:pPr>
      <w:r w:rsidRPr="00017516">
        <w:rPr>
          <w:rFonts w:cs="Times New Roman"/>
          <w:b/>
          <w:bCs/>
          <w:i/>
          <w:iCs/>
          <w:sz w:val="34"/>
          <w:szCs w:val="34"/>
          <w:lang w:val="vi-VN"/>
        </w:rPr>
        <w:t>3.2 Thiết kế chức năng</w:t>
      </w:r>
    </w:p>
    <w:p w14:paraId="39FAD468" w14:textId="3BE15621" w:rsidR="001F6F57" w:rsidRPr="001F6F57" w:rsidRDefault="001F6F57" w:rsidP="001F6F57">
      <w:pPr>
        <w:spacing w:before="120" w:after="120" w:line="360" w:lineRule="auto"/>
        <w:ind w:firstLine="432"/>
        <w:rPr>
          <w:rFonts w:cs="Times New Roman"/>
          <w:szCs w:val="26"/>
          <w:lang w:val="vi-VN"/>
        </w:rPr>
      </w:pPr>
      <w:r w:rsidRPr="001F6F57">
        <w:rPr>
          <w:rFonts w:cs="Times New Roman"/>
          <w:szCs w:val="26"/>
          <w:lang w:val="vi-VN"/>
        </w:rPr>
        <w:t xml:space="preserve">Thiết kế chức năng của một website mua bán </w:t>
      </w:r>
      <w:r w:rsidR="00F9117B">
        <w:rPr>
          <w:rFonts w:cs="Times New Roman"/>
          <w:szCs w:val="26"/>
          <w:lang w:val="vi-VN"/>
        </w:rPr>
        <w:t xml:space="preserve">Nữ trang </w:t>
      </w:r>
      <w:r w:rsidRPr="001F6F57">
        <w:rPr>
          <w:rFonts w:cs="Times New Roman"/>
          <w:szCs w:val="26"/>
          <w:lang w:val="vi-VN"/>
        </w:rPr>
        <w:t>cần đảm bảo tính dễ sử dụng, tiện lợi và mượt mà, nhằm mang lại trải nghiệm tối ưu cho người dùng. Trang chủ của website có một thanh menu điều hướng đơn giản, cho phép khách hàng dễ dàng truy cập vào các mục chính như sản phẩm, khuyến mãi, chăm sóc khách hàng và liên hệ. Mỗi danh mục sản phẩm như nhẫn, dây chuyền, bông tai, vòng tay được hiển thị rõ ràng với hình ảnh đại diện đẹp mắt, giúp người mua dễ dàng tìm thấy sản phẩm mong muốn. Chức năng tìm kiếm và lọc sản phẩm rất quan trọng, giúp người dùng nhanh chóng tìm được sản phẩm theo các tiêu chí như giá cả, chất liệu, kiểu dáng, hoặc thương hiệu. Khi khách hàng chọn một sản phẩm, họ sẽ thấy chi tiết đầy đủ về chất liệu, kích thước, và giá cả, kèm theo hình ảnh rõ nét, có thể phóng to để xem các chi tiết nhỏ nhất.</w:t>
      </w:r>
    </w:p>
    <w:p w14:paraId="66B36B3A" w14:textId="77777777" w:rsidR="001F6F57" w:rsidRDefault="001F6F57" w:rsidP="001F6F57">
      <w:pPr>
        <w:spacing w:before="120" w:after="120" w:line="360" w:lineRule="auto"/>
        <w:ind w:firstLine="432"/>
        <w:rPr>
          <w:rFonts w:cs="Times New Roman"/>
          <w:szCs w:val="26"/>
          <w:lang w:val="vi-VN"/>
        </w:rPr>
      </w:pPr>
      <w:r w:rsidRPr="001F6F57">
        <w:rPr>
          <w:rFonts w:cs="Times New Roman"/>
          <w:szCs w:val="26"/>
          <w:lang w:val="vi-VN"/>
        </w:rPr>
        <w:t>Chức năng giỏ hàng và thanh toán được thiết kế rõ ràng, dễ thao tác, cho phép khách hàng thêm sản phẩm vào giỏ, kiểm tra lại đơn hàng và thực hiện thanh toán nhanh chóng thông qua các phương thức như thẻ tín dụng, ví điện tử hay chuyển khoản ngân hàng. Người dùng cũng có thể dễ dàng theo dõi trạng thái đơn hàng, từ khi đặt mua đến khi giao hàng. Hệ thống đăng ký và quản lý tài khoản người dùng giúp khách hàng lưu trữ thông tin cá nhân, theo dõi lịch sử mua hàng và nhận thông báo về các chương trình khuyến mãi. Ngoài ra, chức năng hỗ trợ khách hàng qua chat trực tuyến hoặc email giúp giải đáp nhanh chóng các thắc mắc, tăng cường sự hài lòng của người mua. Tất cả các chức năng này đều được tối ưu hóa để phù hợp với cả máy tính và thiết bị di động, mang lại trải nghiệm mượt mà và thuận tiện cho người dùng trên mọi nền tảng.</w:t>
      </w:r>
    </w:p>
    <w:tbl>
      <w:tblPr>
        <w:tblStyle w:val="TableGrid"/>
        <w:tblpPr w:leftFromText="180" w:rightFromText="180" w:horzAnchor="margin" w:tblpY="-570"/>
        <w:tblW w:w="0" w:type="auto"/>
        <w:tblLook w:val="04A0" w:firstRow="1" w:lastRow="0" w:firstColumn="1" w:lastColumn="0" w:noHBand="0" w:noVBand="1"/>
      </w:tblPr>
      <w:tblGrid>
        <w:gridCol w:w="9337"/>
      </w:tblGrid>
      <w:tr w:rsidR="001C6C1F" w14:paraId="794A735A" w14:textId="77777777" w:rsidTr="00354700">
        <w:trPr>
          <w:trHeight w:val="3367"/>
        </w:trPr>
        <w:tc>
          <w:tcPr>
            <w:tcW w:w="9321" w:type="dxa"/>
          </w:tcPr>
          <w:p w14:paraId="75F5FF27" w14:textId="2FEAE65D" w:rsidR="001C6C1F" w:rsidRDefault="00F05583" w:rsidP="00354700">
            <w:pPr>
              <w:spacing w:before="120" w:after="120" w:line="360" w:lineRule="auto"/>
              <w:rPr>
                <w:rFonts w:cs="Times New Roman"/>
                <w:szCs w:val="26"/>
                <w:lang w:val="vi-VN"/>
              </w:rPr>
            </w:pPr>
            <w:r>
              <w:rPr>
                <w:rFonts w:cs="Times New Roman"/>
                <w:szCs w:val="26"/>
                <w:lang w:val="vi-VN"/>
              </w:rPr>
              <w:br/>
            </w:r>
            <w:r w:rsidR="00354700" w:rsidRPr="00354700">
              <w:rPr>
                <w:rFonts w:cs="Times New Roman"/>
                <w:noProof/>
                <w:szCs w:val="26"/>
                <w:lang w:val="vi-VN"/>
              </w:rPr>
              <w:drawing>
                <wp:inline distT="0" distB="0" distL="0" distR="0" wp14:anchorId="61944C29" wp14:editId="113A9A96">
                  <wp:extent cx="5791835" cy="2302510"/>
                  <wp:effectExtent l="0" t="0" r="0" b="2540"/>
                  <wp:docPr id="726216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216996" name=""/>
                          <pic:cNvPicPr/>
                        </pic:nvPicPr>
                        <pic:blipFill>
                          <a:blip r:embed="rId27"/>
                          <a:stretch>
                            <a:fillRect/>
                          </a:stretch>
                        </pic:blipFill>
                        <pic:spPr>
                          <a:xfrm>
                            <a:off x="0" y="0"/>
                            <a:ext cx="5791835" cy="2302510"/>
                          </a:xfrm>
                          <a:prstGeom prst="rect">
                            <a:avLst/>
                          </a:prstGeom>
                        </pic:spPr>
                      </pic:pic>
                    </a:graphicData>
                  </a:graphic>
                </wp:inline>
              </w:drawing>
            </w:r>
          </w:p>
        </w:tc>
      </w:tr>
    </w:tbl>
    <w:p w14:paraId="45D3C0A1" w14:textId="1B395D74" w:rsidR="005719E1" w:rsidRDefault="00647B36" w:rsidP="001F6F57">
      <w:pPr>
        <w:spacing w:before="120" w:after="120" w:line="360" w:lineRule="auto"/>
        <w:ind w:firstLine="432"/>
        <w:rPr>
          <w:rFonts w:cs="Times New Roman"/>
          <w:szCs w:val="26"/>
          <w:lang w:val="vi-VN"/>
        </w:rPr>
      </w:pPr>
      <w:r>
        <w:rPr>
          <w:rFonts w:cs="Times New Roman"/>
          <w:szCs w:val="26"/>
          <w:lang w:val="vi-VN"/>
        </w:rPr>
        <w:tab/>
      </w:r>
      <w:r>
        <w:rPr>
          <w:rFonts w:cs="Times New Roman"/>
          <w:szCs w:val="26"/>
          <w:lang w:val="vi-VN"/>
        </w:rPr>
        <w:tab/>
      </w:r>
      <w:r>
        <w:rPr>
          <w:rFonts w:cs="Times New Roman"/>
          <w:szCs w:val="26"/>
          <w:lang w:val="vi-VN"/>
        </w:rPr>
        <w:tab/>
      </w:r>
      <w:r>
        <w:rPr>
          <w:rFonts w:cs="Times New Roman"/>
          <w:szCs w:val="26"/>
          <w:lang w:val="vi-VN"/>
        </w:rPr>
        <w:tab/>
      </w:r>
      <w:r>
        <w:rPr>
          <w:rFonts w:cs="Times New Roman"/>
          <w:szCs w:val="26"/>
          <w:lang w:val="vi-VN"/>
        </w:rPr>
        <w:tab/>
      </w:r>
      <w:r w:rsidRPr="00647B36">
        <w:rPr>
          <w:rFonts w:cs="Times New Roman"/>
          <w:szCs w:val="26"/>
          <w:lang w:val="vi-VN"/>
        </w:rPr>
        <w:t>3.2.1. Cung cấp những sản phẩm mới</w:t>
      </w:r>
    </w:p>
    <w:tbl>
      <w:tblPr>
        <w:tblStyle w:val="TableGrid"/>
        <w:tblpPr w:leftFromText="180" w:rightFromText="180" w:vertAnchor="text" w:horzAnchor="margin" w:tblpY="145"/>
        <w:tblW w:w="0" w:type="auto"/>
        <w:tblLook w:val="04A0" w:firstRow="1" w:lastRow="0" w:firstColumn="1" w:lastColumn="0" w:noHBand="0" w:noVBand="1"/>
      </w:tblPr>
      <w:tblGrid>
        <w:gridCol w:w="9337"/>
      </w:tblGrid>
      <w:tr w:rsidR="00354700" w14:paraId="72E31A33" w14:textId="77777777" w:rsidTr="00354700">
        <w:tc>
          <w:tcPr>
            <w:tcW w:w="9337" w:type="dxa"/>
          </w:tcPr>
          <w:p w14:paraId="5521205B" w14:textId="77777777" w:rsidR="00354700" w:rsidRDefault="00354700" w:rsidP="00354700">
            <w:pPr>
              <w:spacing w:before="120" w:after="120" w:line="360" w:lineRule="auto"/>
              <w:rPr>
                <w:rFonts w:cs="Times New Roman"/>
                <w:szCs w:val="26"/>
                <w:lang w:val="vi-VN"/>
              </w:rPr>
            </w:pPr>
            <w:r>
              <w:rPr>
                <w:rFonts w:cs="Times New Roman"/>
                <w:noProof/>
                <w:szCs w:val="26"/>
                <w:lang w:val="vi-VN"/>
              </w:rPr>
              <w:drawing>
                <wp:inline distT="0" distB="0" distL="0" distR="0" wp14:anchorId="0D70F9E3" wp14:editId="422F278C">
                  <wp:extent cx="5791835" cy="3258185"/>
                  <wp:effectExtent l="0" t="0" r="0" b="0"/>
                  <wp:docPr id="1292595271" name="Hình ảnh 17" descr="Ảnh có chứa văn bản, ảnh chụp màn hình, phần mềm,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595271" name="Hình ảnh 17" descr="Ảnh có chứa văn bản, ảnh chụp màn hình, phần mềm, số&#10;&#10;Mô tả được tạo tự độ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91835" cy="3258185"/>
                          </a:xfrm>
                          <a:prstGeom prst="rect">
                            <a:avLst/>
                          </a:prstGeom>
                        </pic:spPr>
                      </pic:pic>
                    </a:graphicData>
                  </a:graphic>
                </wp:inline>
              </w:drawing>
            </w:r>
            <w:r>
              <w:rPr>
                <w:rFonts w:cs="Times New Roman"/>
                <w:noProof/>
                <w:szCs w:val="26"/>
                <w:lang w:val="vi-VN"/>
              </w:rPr>
              <w:t xml:space="preserve"> </w:t>
            </w:r>
            <w:r>
              <w:rPr>
                <w:rFonts w:cs="Times New Roman"/>
                <w:noProof/>
                <w:szCs w:val="26"/>
                <w:lang w:val="vi-VN"/>
              </w:rPr>
              <w:drawing>
                <wp:inline distT="0" distB="0" distL="0" distR="0" wp14:anchorId="260CF489" wp14:editId="5A0DFAF8">
                  <wp:extent cx="5791835" cy="3258185"/>
                  <wp:effectExtent l="0" t="0" r="0" b="0"/>
                  <wp:docPr id="656071525" name="Hình ảnh 18" descr="Ảnh có chứa văn bản, ảnh chụp màn hình,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071525" name="Hình ảnh 18" descr="Ảnh có chứa văn bản, ảnh chụp màn hình, Phông chữ, số&#10;&#10;Mô tả được tạo tự độ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91835" cy="3258185"/>
                          </a:xfrm>
                          <a:prstGeom prst="rect">
                            <a:avLst/>
                          </a:prstGeom>
                        </pic:spPr>
                      </pic:pic>
                    </a:graphicData>
                  </a:graphic>
                </wp:inline>
              </w:drawing>
            </w:r>
          </w:p>
        </w:tc>
      </w:tr>
    </w:tbl>
    <w:p w14:paraId="0D07E0DB" w14:textId="77777777" w:rsidR="00647B36" w:rsidRDefault="00647B36" w:rsidP="001F6F57">
      <w:pPr>
        <w:spacing w:before="120" w:after="120" w:line="360" w:lineRule="auto"/>
        <w:ind w:firstLine="432"/>
        <w:rPr>
          <w:rFonts w:cs="Times New Roman"/>
          <w:szCs w:val="26"/>
          <w:lang w:val="vi-VN"/>
        </w:rPr>
      </w:pPr>
    </w:p>
    <w:p w14:paraId="665934B7" w14:textId="77777777" w:rsidR="00647B36" w:rsidRDefault="00647B36" w:rsidP="001F6F57">
      <w:pPr>
        <w:spacing w:before="120" w:after="120" w:line="360" w:lineRule="auto"/>
        <w:ind w:firstLine="432"/>
        <w:rPr>
          <w:rFonts w:cs="Times New Roman"/>
          <w:szCs w:val="26"/>
          <w:lang w:val="vi-VN"/>
        </w:rPr>
      </w:pPr>
    </w:p>
    <w:p w14:paraId="7A23EF10" w14:textId="00BABCBA" w:rsidR="00647B36" w:rsidRDefault="009C4ED9" w:rsidP="00C24D23">
      <w:pPr>
        <w:spacing w:before="120" w:after="120" w:line="360" w:lineRule="auto"/>
        <w:ind w:left="2160" w:firstLine="432"/>
        <w:rPr>
          <w:rFonts w:cs="Times New Roman"/>
          <w:szCs w:val="26"/>
          <w:lang w:val="vi-VN"/>
        </w:rPr>
      </w:pPr>
      <w:r>
        <w:rPr>
          <w:rFonts w:cs="Times New Roman"/>
          <w:szCs w:val="26"/>
          <w:lang w:val="vi-VN"/>
        </w:rPr>
        <w:t xml:space="preserve">3.2.2. </w:t>
      </w:r>
      <w:r w:rsidR="00C24D23">
        <w:rPr>
          <w:rFonts w:cs="Times New Roman"/>
          <w:szCs w:val="26"/>
          <w:lang w:val="vi-VN"/>
        </w:rPr>
        <w:t>Chức năng liên hệ với shop</w:t>
      </w:r>
    </w:p>
    <w:p w14:paraId="30A34419" w14:textId="77777777" w:rsidR="00C24D23" w:rsidRDefault="00C24D23">
      <w:r>
        <w:br w:type="page"/>
      </w:r>
    </w:p>
    <w:tbl>
      <w:tblPr>
        <w:tblStyle w:val="TableGrid"/>
        <w:tblW w:w="0" w:type="auto"/>
        <w:tblLook w:val="04A0" w:firstRow="1" w:lastRow="0" w:firstColumn="1" w:lastColumn="0" w:noHBand="0" w:noVBand="1"/>
      </w:tblPr>
      <w:tblGrid>
        <w:gridCol w:w="9337"/>
      </w:tblGrid>
      <w:tr w:rsidR="00C24D23" w14:paraId="23A04F74" w14:textId="77777777" w:rsidTr="00C24D23">
        <w:tc>
          <w:tcPr>
            <w:tcW w:w="9337" w:type="dxa"/>
          </w:tcPr>
          <w:p w14:paraId="15637586" w14:textId="17B3274B" w:rsidR="00C24D23" w:rsidRDefault="00980882" w:rsidP="00C24D23">
            <w:pPr>
              <w:spacing w:before="120" w:after="120" w:line="360" w:lineRule="auto"/>
              <w:rPr>
                <w:rFonts w:cs="Times New Roman"/>
                <w:szCs w:val="26"/>
                <w:lang w:val="vi-VN"/>
              </w:rPr>
            </w:pPr>
            <w:r>
              <w:rPr>
                <w:rFonts w:cs="Times New Roman"/>
                <w:noProof/>
                <w:szCs w:val="26"/>
                <w:lang w:val="vi-VN"/>
              </w:rPr>
              <w:drawing>
                <wp:inline distT="0" distB="0" distL="0" distR="0" wp14:anchorId="1E425429" wp14:editId="04E306A3">
                  <wp:extent cx="5791835" cy="3258185"/>
                  <wp:effectExtent l="0" t="0" r="0" b="0"/>
                  <wp:docPr id="1566059191" name="Hình ảnh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059191" name="Hình ảnh 156605919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91835" cy="3258185"/>
                          </a:xfrm>
                          <a:prstGeom prst="rect">
                            <a:avLst/>
                          </a:prstGeom>
                        </pic:spPr>
                      </pic:pic>
                    </a:graphicData>
                  </a:graphic>
                </wp:inline>
              </w:drawing>
            </w:r>
            <w:r>
              <w:rPr>
                <w:rFonts w:cs="Times New Roman"/>
                <w:szCs w:val="26"/>
                <w:lang w:val="vi-VN"/>
              </w:rPr>
              <w:br/>
            </w:r>
            <w:r>
              <w:rPr>
                <w:rFonts w:cs="Times New Roman"/>
                <w:noProof/>
                <w:szCs w:val="26"/>
                <w:lang w:val="vi-VN"/>
              </w:rPr>
              <w:drawing>
                <wp:inline distT="0" distB="0" distL="0" distR="0" wp14:anchorId="4EF71B1F" wp14:editId="56D357FA">
                  <wp:extent cx="5791835" cy="3258185"/>
                  <wp:effectExtent l="0" t="0" r="0" b="0"/>
                  <wp:docPr id="1455257075" name="Hình ảnh 20" descr="Ảnh có chứa văn bản,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257075" name="Hình ảnh 20" descr="Ảnh có chứa văn bản, ảnh chụp màn hình&#10;&#10;Mô tả được tạo tự độ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91835" cy="3258185"/>
                          </a:xfrm>
                          <a:prstGeom prst="rect">
                            <a:avLst/>
                          </a:prstGeom>
                        </pic:spPr>
                      </pic:pic>
                    </a:graphicData>
                  </a:graphic>
                </wp:inline>
              </w:drawing>
            </w:r>
          </w:p>
        </w:tc>
      </w:tr>
    </w:tbl>
    <w:p w14:paraId="33C8185B" w14:textId="6B207271" w:rsidR="00C24D23" w:rsidRDefault="00980882" w:rsidP="00980882">
      <w:pPr>
        <w:spacing w:before="120" w:after="120" w:line="360" w:lineRule="auto"/>
        <w:ind w:left="864" w:firstLine="432"/>
        <w:rPr>
          <w:rFonts w:cs="Times New Roman"/>
          <w:szCs w:val="26"/>
          <w:lang w:val="vi-VN"/>
        </w:rPr>
      </w:pPr>
      <w:r>
        <w:rPr>
          <w:rFonts w:cs="Times New Roman"/>
          <w:szCs w:val="26"/>
          <w:lang w:val="vi-VN"/>
        </w:rPr>
        <w:t>3.2.3. Chức năng đăng kí, đăng nhập tài khoản khách hàng</w:t>
      </w:r>
      <w:r>
        <w:rPr>
          <w:rFonts w:cs="Times New Roman"/>
          <w:szCs w:val="26"/>
          <w:lang w:val="vi-VN"/>
        </w:rPr>
        <w:tab/>
      </w:r>
    </w:p>
    <w:p w14:paraId="45FFA99A" w14:textId="77777777" w:rsidR="00C5013D" w:rsidRDefault="00C5013D" w:rsidP="00C5013D">
      <w:pPr>
        <w:spacing w:before="120" w:after="120" w:line="360" w:lineRule="auto"/>
        <w:rPr>
          <w:rFonts w:cs="Times New Roman"/>
          <w:szCs w:val="26"/>
          <w:lang w:val="vi-VN"/>
        </w:rPr>
      </w:pPr>
    </w:p>
    <w:p w14:paraId="1E59CB10" w14:textId="77777777" w:rsidR="00B56884" w:rsidRDefault="00B56884" w:rsidP="00C5013D">
      <w:pPr>
        <w:spacing w:before="120" w:after="120" w:line="360" w:lineRule="auto"/>
        <w:rPr>
          <w:rFonts w:cs="Times New Roman"/>
          <w:szCs w:val="26"/>
          <w:lang w:val="vi-VN"/>
        </w:rPr>
      </w:pPr>
    </w:p>
    <w:tbl>
      <w:tblPr>
        <w:tblStyle w:val="TableGrid"/>
        <w:tblW w:w="0" w:type="auto"/>
        <w:tblLook w:val="04A0" w:firstRow="1" w:lastRow="0" w:firstColumn="1" w:lastColumn="0" w:noHBand="0" w:noVBand="1"/>
      </w:tblPr>
      <w:tblGrid>
        <w:gridCol w:w="9337"/>
      </w:tblGrid>
      <w:tr w:rsidR="00B56884" w14:paraId="1B6A5BDB" w14:textId="77777777" w:rsidTr="00B56884">
        <w:tc>
          <w:tcPr>
            <w:tcW w:w="9337" w:type="dxa"/>
          </w:tcPr>
          <w:p w14:paraId="00175D7E" w14:textId="6369395D" w:rsidR="00B56884" w:rsidRDefault="00354700" w:rsidP="00C5013D">
            <w:pPr>
              <w:spacing w:before="120" w:after="120" w:line="360" w:lineRule="auto"/>
              <w:rPr>
                <w:rFonts w:cs="Times New Roman"/>
                <w:szCs w:val="26"/>
                <w:lang w:val="vi-VN"/>
              </w:rPr>
            </w:pPr>
            <w:r>
              <w:rPr>
                <w:rFonts w:cs="Times New Roman"/>
                <w:noProof/>
                <w:szCs w:val="26"/>
                <w:lang w:val="vi-VN"/>
              </w:rPr>
              <w:drawing>
                <wp:inline distT="0" distB="0" distL="0" distR="0" wp14:anchorId="03564B7D" wp14:editId="49D20169">
                  <wp:extent cx="5856972" cy="2650410"/>
                  <wp:effectExtent l="0" t="0" r="0" b="0"/>
                  <wp:docPr id="120952165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888301" cy="2664587"/>
                          </a:xfrm>
                          <a:prstGeom prst="rect">
                            <a:avLst/>
                          </a:prstGeom>
                          <a:noFill/>
                        </pic:spPr>
                      </pic:pic>
                    </a:graphicData>
                  </a:graphic>
                </wp:inline>
              </w:drawing>
            </w:r>
            <w:r w:rsidR="00B56884">
              <w:rPr>
                <w:rFonts w:cs="Times New Roman"/>
                <w:szCs w:val="26"/>
                <w:lang w:val="vi-VN"/>
              </w:rPr>
              <w:br/>
            </w:r>
            <w:r w:rsidR="00B56884">
              <w:rPr>
                <w:rFonts w:cs="Times New Roman"/>
                <w:szCs w:val="26"/>
                <w:lang w:val="vi-VN"/>
              </w:rPr>
              <w:br/>
            </w:r>
            <w:r w:rsidRPr="00354700">
              <w:rPr>
                <w:rFonts w:cs="Times New Roman"/>
                <w:noProof/>
                <w:szCs w:val="26"/>
                <w:lang w:val="vi-VN"/>
              </w:rPr>
              <w:drawing>
                <wp:inline distT="0" distB="0" distL="0" distR="0" wp14:anchorId="26509DBF" wp14:editId="7DC07E07">
                  <wp:extent cx="5791835" cy="2618740"/>
                  <wp:effectExtent l="0" t="0" r="0" b="0"/>
                  <wp:docPr id="1265640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640040" name=""/>
                          <pic:cNvPicPr/>
                        </pic:nvPicPr>
                        <pic:blipFill>
                          <a:blip r:embed="rId31"/>
                          <a:stretch>
                            <a:fillRect/>
                          </a:stretch>
                        </pic:blipFill>
                        <pic:spPr>
                          <a:xfrm>
                            <a:off x="0" y="0"/>
                            <a:ext cx="5791835" cy="2618740"/>
                          </a:xfrm>
                          <a:prstGeom prst="rect">
                            <a:avLst/>
                          </a:prstGeom>
                        </pic:spPr>
                      </pic:pic>
                    </a:graphicData>
                  </a:graphic>
                </wp:inline>
              </w:drawing>
            </w:r>
            <w:r w:rsidR="00B56884">
              <w:rPr>
                <w:rFonts w:cs="Times New Roman"/>
                <w:szCs w:val="26"/>
                <w:lang w:val="vi-VN"/>
              </w:rPr>
              <w:br/>
            </w:r>
            <w:r w:rsidR="00195294" w:rsidRPr="00195294">
              <w:rPr>
                <w:rFonts w:cs="Times New Roman"/>
                <w:noProof/>
                <w:szCs w:val="26"/>
                <w:lang w:val="vi-VN"/>
              </w:rPr>
              <w:drawing>
                <wp:inline distT="0" distB="0" distL="0" distR="0" wp14:anchorId="5768FD65" wp14:editId="71CDF629">
                  <wp:extent cx="5791835" cy="2618740"/>
                  <wp:effectExtent l="0" t="0" r="0" b="0"/>
                  <wp:docPr id="3543555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355587" name=""/>
                          <pic:cNvPicPr/>
                        </pic:nvPicPr>
                        <pic:blipFill>
                          <a:blip r:embed="rId32"/>
                          <a:stretch>
                            <a:fillRect/>
                          </a:stretch>
                        </pic:blipFill>
                        <pic:spPr>
                          <a:xfrm>
                            <a:off x="0" y="0"/>
                            <a:ext cx="5791835" cy="2618740"/>
                          </a:xfrm>
                          <a:prstGeom prst="rect">
                            <a:avLst/>
                          </a:prstGeom>
                        </pic:spPr>
                      </pic:pic>
                    </a:graphicData>
                  </a:graphic>
                </wp:inline>
              </w:drawing>
            </w:r>
            <w:r w:rsidR="00B56884">
              <w:rPr>
                <w:rFonts w:cs="Times New Roman"/>
                <w:szCs w:val="26"/>
                <w:lang w:val="vi-VN"/>
              </w:rPr>
              <w:br/>
            </w:r>
            <w:r w:rsidR="00195294" w:rsidRPr="00195294">
              <w:rPr>
                <w:rFonts w:cs="Times New Roman"/>
                <w:noProof/>
                <w:szCs w:val="26"/>
                <w:lang w:val="vi-VN"/>
              </w:rPr>
              <w:drawing>
                <wp:inline distT="0" distB="0" distL="0" distR="0" wp14:anchorId="56CA8AC3" wp14:editId="333A3CD9">
                  <wp:extent cx="5791835" cy="2611120"/>
                  <wp:effectExtent l="0" t="0" r="0" b="0"/>
                  <wp:docPr id="491038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038796" name=""/>
                          <pic:cNvPicPr/>
                        </pic:nvPicPr>
                        <pic:blipFill>
                          <a:blip r:embed="rId33"/>
                          <a:stretch>
                            <a:fillRect/>
                          </a:stretch>
                        </pic:blipFill>
                        <pic:spPr>
                          <a:xfrm>
                            <a:off x="0" y="0"/>
                            <a:ext cx="5791835" cy="2611120"/>
                          </a:xfrm>
                          <a:prstGeom prst="rect">
                            <a:avLst/>
                          </a:prstGeom>
                        </pic:spPr>
                      </pic:pic>
                    </a:graphicData>
                  </a:graphic>
                </wp:inline>
              </w:drawing>
            </w:r>
          </w:p>
        </w:tc>
      </w:tr>
    </w:tbl>
    <w:p w14:paraId="412DC61E" w14:textId="76E3BC8F" w:rsidR="00B56884" w:rsidRDefault="00B56884" w:rsidP="00A07E63">
      <w:pPr>
        <w:spacing w:before="120" w:after="120" w:line="360" w:lineRule="auto"/>
        <w:ind w:left="1728" w:firstLine="432"/>
        <w:rPr>
          <w:rFonts w:cs="Times New Roman"/>
          <w:szCs w:val="26"/>
          <w:lang w:val="vi-VN"/>
        </w:rPr>
      </w:pPr>
      <w:r>
        <w:rPr>
          <w:rFonts w:cs="Times New Roman"/>
          <w:szCs w:val="26"/>
          <w:lang w:val="vi-VN"/>
        </w:rPr>
        <w:t>3.2.4. Chức năng tìm kiếm sản phẩm</w:t>
      </w:r>
    </w:p>
    <w:p w14:paraId="087557EC" w14:textId="77777777" w:rsidR="0025773C" w:rsidRDefault="0025773C" w:rsidP="0025773C">
      <w:pPr>
        <w:spacing w:before="120" w:after="120" w:line="360" w:lineRule="auto"/>
        <w:rPr>
          <w:rFonts w:cs="Times New Roman"/>
          <w:szCs w:val="26"/>
          <w:lang w:val="vi-VN"/>
        </w:rPr>
      </w:pPr>
    </w:p>
    <w:p w14:paraId="4E4A40F5" w14:textId="77777777" w:rsidR="00B56884" w:rsidRPr="001F6F57" w:rsidRDefault="00B56884" w:rsidP="00C5013D">
      <w:pPr>
        <w:spacing w:before="120" w:after="120" w:line="360" w:lineRule="auto"/>
        <w:rPr>
          <w:rFonts w:cs="Times New Roman"/>
          <w:szCs w:val="26"/>
          <w:lang w:val="vi-VN"/>
        </w:rPr>
      </w:pPr>
    </w:p>
    <w:p w14:paraId="08F453F3" w14:textId="4501D654" w:rsidR="00947C7A" w:rsidRPr="00947C7A" w:rsidRDefault="00947C7A" w:rsidP="00F64A9B">
      <w:pPr>
        <w:spacing w:before="120" w:line="360" w:lineRule="auto"/>
        <w:jc w:val="both"/>
        <w:rPr>
          <w:lang w:val="vi-VN"/>
        </w:rPr>
      </w:pPr>
    </w:p>
    <w:p w14:paraId="5CAE58CC" w14:textId="77777777" w:rsidR="00A10A04" w:rsidRPr="00BA4995" w:rsidRDefault="00A10A04" w:rsidP="00F64A9B">
      <w:pPr>
        <w:spacing w:before="120" w:line="360" w:lineRule="auto"/>
        <w:jc w:val="center"/>
        <w:rPr>
          <w:b/>
          <w:bCs/>
          <w:sz w:val="36"/>
          <w:szCs w:val="36"/>
          <w:lang w:val="vi-VN"/>
        </w:rPr>
      </w:pPr>
    </w:p>
    <w:p w14:paraId="10AE47B3" w14:textId="77777777" w:rsidR="00A10A04" w:rsidRPr="00BA4995" w:rsidRDefault="00A10A04" w:rsidP="00F64A9B">
      <w:pPr>
        <w:spacing w:before="120" w:line="360" w:lineRule="auto"/>
        <w:jc w:val="center"/>
        <w:rPr>
          <w:b/>
          <w:bCs/>
          <w:sz w:val="36"/>
          <w:szCs w:val="36"/>
          <w:lang w:val="vi-VN"/>
        </w:rPr>
      </w:pPr>
    </w:p>
    <w:p w14:paraId="165248FD" w14:textId="77777777" w:rsidR="00A10A04" w:rsidRPr="00BA4995" w:rsidRDefault="00A10A04" w:rsidP="00F64A9B">
      <w:pPr>
        <w:spacing w:before="120" w:line="360" w:lineRule="auto"/>
        <w:jc w:val="center"/>
        <w:rPr>
          <w:b/>
          <w:bCs/>
          <w:sz w:val="36"/>
          <w:szCs w:val="36"/>
          <w:lang w:val="vi-VN"/>
        </w:rPr>
      </w:pPr>
    </w:p>
    <w:p w14:paraId="0146ADD5" w14:textId="77777777" w:rsidR="00A10A04" w:rsidRPr="00BA4995" w:rsidRDefault="00A10A04" w:rsidP="00F64A9B">
      <w:pPr>
        <w:spacing w:before="120" w:line="360" w:lineRule="auto"/>
        <w:jc w:val="center"/>
        <w:rPr>
          <w:b/>
          <w:bCs/>
          <w:sz w:val="36"/>
          <w:szCs w:val="36"/>
          <w:lang w:val="vi-VN"/>
        </w:rPr>
      </w:pPr>
    </w:p>
    <w:p w14:paraId="5D8C0185" w14:textId="77777777" w:rsidR="00A10A04" w:rsidRPr="00BA4995" w:rsidRDefault="00A10A04" w:rsidP="00F64A9B">
      <w:pPr>
        <w:spacing w:before="120" w:line="360" w:lineRule="auto"/>
        <w:jc w:val="center"/>
        <w:rPr>
          <w:b/>
          <w:bCs/>
          <w:sz w:val="36"/>
          <w:szCs w:val="36"/>
          <w:lang w:val="vi-VN"/>
        </w:rPr>
      </w:pPr>
    </w:p>
    <w:p w14:paraId="72C3161F" w14:textId="77777777" w:rsidR="00A10A04" w:rsidRPr="00BA4995" w:rsidRDefault="00A10A04" w:rsidP="00FF6BD3">
      <w:pPr>
        <w:spacing w:before="120" w:line="360" w:lineRule="auto"/>
        <w:rPr>
          <w:b/>
          <w:bCs/>
          <w:sz w:val="36"/>
          <w:szCs w:val="36"/>
          <w:lang w:val="vi-VN"/>
        </w:rPr>
      </w:pPr>
    </w:p>
    <w:tbl>
      <w:tblPr>
        <w:tblStyle w:val="TableGrid"/>
        <w:tblW w:w="0" w:type="auto"/>
        <w:tblLook w:val="04A0" w:firstRow="1" w:lastRow="0" w:firstColumn="1" w:lastColumn="0" w:noHBand="0" w:noVBand="1"/>
      </w:tblPr>
      <w:tblGrid>
        <w:gridCol w:w="9337"/>
      </w:tblGrid>
      <w:tr w:rsidR="00FF6BD3" w14:paraId="251B1013" w14:textId="77777777" w:rsidTr="00FF6BD3">
        <w:tc>
          <w:tcPr>
            <w:tcW w:w="9337" w:type="dxa"/>
          </w:tcPr>
          <w:p w14:paraId="591F6964" w14:textId="628255D1" w:rsidR="00FF6BD3" w:rsidRDefault="00FF6BD3" w:rsidP="00FF6BD3">
            <w:pPr>
              <w:spacing w:before="120" w:line="360" w:lineRule="auto"/>
              <w:rPr>
                <w:b/>
                <w:bCs/>
                <w:sz w:val="36"/>
                <w:szCs w:val="36"/>
                <w:lang w:val="vi-VN"/>
              </w:rPr>
            </w:pPr>
            <w:r>
              <w:rPr>
                <w:b/>
                <w:bCs/>
                <w:noProof/>
                <w:sz w:val="36"/>
                <w:szCs w:val="36"/>
                <w:lang w:val="vi-VN"/>
              </w:rPr>
              <w:drawing>
                <wp:inline distT="0" distB="0" distL="0" distR="0" wp14:anchorId="029461C2" wp14:editId="354C068C">
                  <wp:extent cx="5791835" cy="3258185"/>
                  <wp:effectExtent l="0" t="0" r="0" b="0"/>
                  <wp:docPr id="284353571" name="Hình ảnh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353571" name="Hình ảnh 28435357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91835" cy="3258185"/>
                          </a:xfrm>
                          <a:prstGeom prst="rect">
                            <a:avLst/>
                          </a:prstGeom>
                        </pic:spPr>
                      </pic:pic>
                    </a:graphicData>
                  </a:graphic>
                </wp:inline>
              </w:drawing>
            </w:r>
            <w:r>
              <w:rPr>
                <w:b/>
                <w:bCs/>
                <w:sz w:val="36"/>
                <w:szCs w:val="36"/>
                <w:lang w:val="vi-VN"/>
              </w:rPr>
              <w:br/>
            </w:r>
            <w:r>
              <w:rPr>
                <w:b/>
                <w:bCs/>
                <w:noProof/>
                <w:sz w:val="36"/>
                <w:szCs w:val="36"/>
                <w:lang w:val="vi-VN"/>
              </w:rPr>
              <w:drawing>
                <wp:inline distT="0" distB="0" distL="0" distR="0" wp14:anchorId="3D232F4F" wp14:editId="0CFBDCA3">
                  <wp:extent cx="5791835" cy="3258185"/>
                  <wp:effectExtent l="0" t="0" r="0" b="0"/>
                  <wp:docPr id="425825374" name="Hình ảnh 29" descr="Ảnh có chứa văn bản, ảnh chụp màn hình, biểu đồ,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825374" name="Hình ảnh 29" descr="Ảnh có chứa văn bản, ảnh chụp màn hình, biểu đồ, Phông chữ&#10;&#10;Mô tả được tạo tự độ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91835" cy="3258185"/>
                          </a:xfrm>
                          <a:prstGeom prst="rect">
                            <a:avLst/>
                          </a:prstGeom>
                        </pic:spPr>
                      </pic:pic>
                    </a:graphicData>
                  </a:graphic>
                </wp:inline>
              </w:drawing>
            </w:r>
          </w:p>
        </w:tc>
      </w:tr>
    </w:tbl>
    <w:p w14:paraId="1822CF8A" w14:textId="59FE547B" w:rsidR="00A10A04" w:rsidRPr="00FF6BD3" w:rsidRDefault="00FF6BD3" w:rsidP="00FF6BD3">
      <w:pPr>
        <w:spacing w:before="120" w:line="360" w:lineRule="auto"/>
        <w:ind w:left="2160" w:firstLine="432"/>
        <w:rPr>
          <w:szCs w:val="26"/>
          <w:lang w:val="vi-VN"/>
        </w:rPr>
      </w:pPr>
      <w:r>
        <w:rPr>
          <w:szCs w:val="26"/>
          <w:lang w:val="vi-VN"/>
        </w:rPr>
        <w:t>3.2.5. Chức năng của giỏ hàng</w:t>
      </w:r>
    </w:p>
    <w:p w14:paraId="05FC665E" w14:textId="77777777" w:rsidR="00A10A04" w:rsidRPr="00BA4995" w:rsidRDefault="00A10A04" w:rsidP="00F64A9B">
      <w:pPr>
        <w:spacing w:before="120" w:line="360" w:lineRule="auto"/>
        <w:jc w:val="center"/>
        <w:rPr>
          <w:b/>
          <w:bCs/>
          <w:sz w:val="36"/>
          <w:szCs w:val="36"/>
          <w:lang w:val="vi-VN"/>
        </w:rPr>
      </w:pPr>
    </w:p>
    <w:tbl>
      <w:tblPr>
        <w:tblStyle w:val="TableGrid"/>
        <w:tblW w:w="0" w:type="auto"/>
        <w:tblLook w:val="04A0" w:firstRow="1" w:lastRow="0" w:firstColumn="1" w:lastColumn="0" w:noHBand="0" w:noVBand="1"/>
      </w:tblPr>
      <w:tblGrid>
        <w:gridCol w:w="9337"/>
      </w:tblGrid>
      <w:tr w:rsidR="001E7B50" w14:paraId="2CA57064" w14:textId="77777777" w:rsidTr="001E7B50">
        <w:tc>
          <w:tcPr>
            <w:tcW w:w="9337" w:type="dxa"/>
          </w:tcPr>
          <w:p w14:paraId="7DFEA24D" w14:textId="43834CBD" w:rsidR="001E7B50" w:rsidRDefault="001E7B50" w:rsidP="00FF6BD3">
            <w:pPr>
              <w:spacing w:before="120" w:line="360" w:lineRule="auto"/>
              <w:rPr>
                <w:b/>
                <w:bCs/>
                <w:sz w:val="36"/>
                <w:szCs w:val="36"/>
                <w:lang w:val="vi-VN"/>
              </w:rPr>
            </w:pPr>
            <w:r>
              <w:rPr>
                <w:b/>
                <w:bCs/>
                <w:noProof/>
                <w:sz w:val="36"/>
                <w:szCs w:val="36"/>
                <w:lang w:val="vi-VN"/>
              </w:rPr>
              <w:drawing>
                <wp:inline distT="0" distB="0" distL="0" distR="0" wp14:anchorId="31CAF3FD" wp14:editId="50816C65">
                  <wp:extent cx="5791835" cy="3258185"/>
                  <wp:effectExtent l="0" t="0" r="0" b="0"/>
                  <wp:docPr id="1305440422" name="Hình ảnh 30" descr="Ảnh có chứa ảnh chụp màn hình, văn bản, phần mềm, thiết kế&#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440422" name="Hình ảnh 30" descr="Ảnh có chứa ảnh chụp màn hình, văn bản, phần mềm, thiết kế&#10;&#10;Mô tả được tạo tự độ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91835" cy="3258185"/>
                          </a:xfrm>
                          <a:prstGeom prst="rect">
                            <a:avLst/>
                          </a:prstGeom>
                        </pic:spPr>
                      </pic:pic>
                    </a:graphicData>
                  </a:graphic>
                </wp:inline>
              </w:drawing>
            </w:r>
            <w:r>
              <w:rPr>
                <w:b/>
                <w:bCs/>
                <w:sz w:val="36"/>
                <w:szCs w:val="36"/>
                <w:lang w:val="vi-VN"/>
              </w:rPr>
              <w:br/>
            </w:r>
            <w:r>
              <w:rPr>
                <w:b/>
                <w:bCs/>
                <w:noProof/>
                <w:sz w:val="36"/>
                <w:szCs w:val="36"/>
                <w:lang w:val="vi-VN"/>
              </w:rPr>
              <w:drawing>
                <wp:inline distT="0" distB="0" distL="0" distR="0" wp14:anchorId="1F23C115" wp14:editId="60163F26">
                  <wp:extent cx="5791835" cy="3258185"/>
                  <wp:effectExtent l="0" t="0" r="0" b="0"/>
                  <wp:docPr id="1923233022" name="Hình ảnh 31" descr="Ảnh có chứa văn bản, ảnh chụp màn hình, Phông chữ,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233022" name="Hình ảnh 31" descr="Ảnh có chứa văn bản, ảnh chụp màn hình, Phông chữ, biểu đồ&#10;&#10;Mô tả được tạo tự độ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91835" cy="3258185"/>
                          </a:xfrm>
                          <a:prstGeom prst="rect">
                            <a:avLst/>
                          </a:prstGeom>
                        </pic:spPr>
                      </pic:pic>
                    </a:graphicData>
                  </a:graphic>
                </wp:inline>
              </w:drawing>
            </w:r>
          </w:p>
        </w:tc>
      </w:tr>
    </w:tbl>
    <w:p w14:paraId="40CDD9A9" w14:textId="5AD6EF50" w:rsidR="006369F7" w:rsidRDefault="001E7B50" w:rsidP="001E7B50">
      <w:pPr>
        <w:spacing w:before="120" w:line="360" w:lineRule="auto"/>
        <w:ind w:left="2592" w:firstLine="432"/>
        <w:rPr>
          <w:szCs w:val="26"/>
          <w:lang w:val="vi-VN"/>
        </w:rPr>
      </w:pPr>
      <w:r>
        <w:rPr>
          <w:szCs w:val="26"/>
          <w:lang w:val="vi-VN"/>
        </w:rPr>
        <w:t>3.2.6. Chức năng thanh toán</w:t>
      </w:r>
    </w:p>
    <w:p w14:paraId="2F397593" w14:textId="1F4F645C" w:rsidR="00195294" w:rsidRDefault="00195294" w:rsidP="00195294">
      <w:pPr>
        <w:spacing w:before="120" w:line="360" w:lineRule="auto"/>
        <w:rPr>
          <w:szCs w:val="26"/>
        </w:rPr>
      </w:pPr>
      <w:r w:rsidRPr="00195294">
        <w:rPr>
          <w:szCs w:val="26"/>
        </w:rPr>
        <w:drawing>
          <wp:inline distT="0" distB="0" distL="0" distR="0" wp14:anchorId="43C9DF22" wp14:editId="6D27EC0D">
            <wp:extent cx="5791835" cy="2565400"/>
            <wp:effectExtent l="0" t="0" r="0" b="6350"/>
            <wp:docPr id="6365242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524295" name="Picture 1" descr="A screenshot of a computer&#10;&#10;Description automatically generated"/>
                    <pic:cNvPicPr/>
                  </pic:nvPicPr>
                  <pic:blipFill>
                    <a:blip r:embed="rId38"/>
                    <a:stretch>
                      <a:fillRect/>
                    </a:stretch>
                  </pic:blipFill>
                  <pic:spPr>
                    <a:xfrm>
                      <a:off x="0" y="0"/>
                      <a:ext cx="5791835" cy="2565400"/>
                    </a:xfrm>
                    <a:prstGeom prst="rect">
                      <a:avLst/>
                    </a:prstGeom>
                  </pic:spPr>
                </pic:pic>
              </a:graphicData>
            </a:graphic>
          </wp:inline>
        </w:drawing>
      </w:r>
    </w:p>
    <w:p w14:paraId="2EA7B22B" w14:textId="77777777" w:rsidR="00195294" w:rsidRDefault="00195294" w:rsidP="001E7B50">
      <w:pPr>
        <w:spacing w:before="120" w:line="360" w:lineRule="auto"/>
        <w:ind w:left="2592" w:firstLine="432"/>
        <w:rPr>
          <w:szCs w:val="26"/>
        </w:rPr>
      </w:pPr>
    </w:p>
    <w:p w14:paraId="0CADBDAA" w14:textId="31A141F2" w:rsidR="00195294" w:rsidRDefault="00195294" w:rsidP="001E7B50">
      <w:pPr>
        <w:spacing w:before="120" w:line="360" w:lineRule="auto"/>
        <w:ind w:left="2592" w:firstLine="432"/>
        <w:rPr>
          <w:szCs w:val="26"/>
        </w:rPr>
      </w:pPr>
      <w:r>
        <w:rPr>
          <w:szCs w:val="26"/>
        </w:rPr>
        <w:t>3.2.7 Chức năng quản lý sản phẩm</w:t>
      </w:r>
    </w:p>
    <w:p w14:paraId="227DC99D" w14:textId="77777777" w:rsidR="00195294" w:rsidRPr="00195294" w:rsidRDefault="00195294" w:rsidP="00195294">
      <w:pPr>
        <w:spacing w:before="120" w:line="360" w:lineRule="auto"/>
        <w:rPr>
          <w:szCs w:val="26"/>
        </w:rPr>
      </w:pPr>
    </w:p>
    <w:p w14:paraId="43D6F190" w14:textId="77777777" w:rsidR="0012706F" w:rsidRDefault="0012706F" w:rsidP="0012706F">
      <w:pPr>
        <w:spacing w:before="120" w:after="120" w:line="360" w:lineRule="auto"/>
        <w:jc w:val="center"/>
        <w:rPr>
          <w:b/>
          <w:bCs/>
          <w:sz w:val="36"/>
          <w:szCs w:val="36"/>
          <w:lang w:val="vi-VN"/>
        </w:rPr>
      </w:pPr>
      <w:r>
        <w:rPr>
          <w:b/>
          <w:bCs/>
          <w:sz w:val="36"/>
          <w:szCs w:val="36"/>
          <w:lang w:val="vi-VN"/>
        </w:rPr>
        <w:t xml:space="preserve">CHƯƠNG </w:t>
      </w:r>
      <w:r w:rsidRPr="009C5927">
        <w:rPr>
          <w:b/>
          <w:bCs/>
          <w:sz w:val="36"/>
          <w:szCs w:val="36"/>
          <w:lang w:val="vi-VN"/>
        </w:rPr>
        <w:t xml:space="preserve">4 </w:t>
      </w:r>
      <w:r>
        <w:rPr>
          <w:b/>
          <w:bCs/>
          <w:sz w:val="36"/>
          <w:szCs w:val="36"/>
          <w:lang w:val="vi-VN"/>
        </w:rPr>
        <w:t>: KẾT LUẬN VÀ HƯỚNG PHÁT TRIỂN</w:t>
      </w:r>
    </w:p>
    <w:p w14:paraId="59FDEAD9" w14:textId="4DFDECDB" w:rsidR="00620506" w:rsidRDefault="00620506" w:rsidP="00620506">
      <w:pPr>
        <w:spacing w:before="120" w:after="120" w:line="360" w:lineRule="auto"/>
        <w:rPr>
          <w:b/>
          <w:bCs/>
          <w:i/>
          <w:iCs/>
          <w:sz w:val="34"/>
          <w:szCs w:val="34"/>
          <w:lang w:val="vi-VN"/>
        </w:rPr>
      </w:pPr>
      <w:r w:rsidRPr="00620506">
        <w:rPr>
          <w:b/>
          <w:bCs/>
          <w:i/>
          <w:iCs/>
          <w:sz w:val="34"/>
          <w:szCs w:val="34"/>
          <w:lang w:val="vi-VN"/>
        </w:rPr>
        <w:t>4.1. Tổng kết</w:t>
      </w:r>
    </w:p>
    <w:p w14:paraId="09517997" w14:textId="4B863CB0" w:rsidR="00F80A9C" w:rsidRPr="00F80A9C" w:rsidRDefault="00F80A9C" w:rsidP="00F80A9C">
      <w:pPr>
        <w:spacing w:before="120" w:after="120" w:line="360" w:lineRule="auto"/>
        <w:ind w:firstLine="432"/>
        <w:rPr>
          <w:szCs w:val="26"/>
          <w:lang w:val="vi-VN"/>
        </w:rPr>
      </w:pPr>
      <w:r w:rsidRPr="00F80A9C">
        <w:rPr>
          <w:szCs w:val="26"/>
          <w:lang w:val="vi-VN"/>
        </w:rPr>
        <w:t xml:space="preserve">Sau khi hoàn thiện thiết kế website mua bán </w:t>
      </w:r>
      <w:r w:rsidR="00891620">
        <w:rPr>
          <w:szCs w:val="26"/>
          <w:lang w:val="vi-VN"/>
        </w:rPr>
        <w:t>Nữ trang</w:t>
      </w:r>
      <w:r w:rsidRPr="00F80A9C">
        <w:rPr>
          <w:szCs w:val="26"/>
          <w:lang w:val="vi-VN"/>
        </w:rPr>
        <w:t>, nền tảng trực tuyến đã được tối ưu hóa với các tính năng và giao diện đầy đủ, đáp ứng nhu cầu của cả khách hàng và người bán. Giao diện của website được xây dựng với một phong cách tinh tế, sang trọng, phản ánh đúng đặc trưng của các sản phẩm trang sức cao cấp. Màu sắc chủ đạo như vàng, bạc và trắng, kết hợp với hình ảnh sắc nét của các sản phẩm, tạo nên một không gian trực tuyến vừa bắt mắt vừa chuyên nghiệp. Các yếu tố này giúp khách hàng cảm thấy thoải mái và tin tưởng khi khám phá các sản phẩm.</w:t>
      </w:r>
    </w:p>
    <w:p w14:paraId="15B23DF2" w14:textId="7CB4C3C8" w:rsidR="00F80A9C" w:rsidRPr="00F80A9C" w:rsidRDefault="00F80A9C" w:rsidP="00F80A9C">
      <w:pPr>
        <w:spacing w:before="120" w:after="120" w:line="360" w:lineRule="auto"/>
        <w:ind w:firstLine="432"/>
        <w:rPr>
          <w:szCs w:val="26"/>
          <w:lang w:val="vi-VN"/>
        </w:rPr>
      </w:pPr>
      <w:r w:rsidRPr="00F80A9C">
        <w:rPr>
          <w:szCs w:val="26"/>
          <w:lang w:val="vi-VN"/>
        </w:rPr>
        <w:t>Website được thiết kế với một thanh điều hướng đơn giản nhưng đầy đủ, giúp người dùng dễ dàng tiếp cận các mục như trang chủ, sản phẩm, khuyến mãi, chăm sóc khách hàng, chính sách bảo mật, và các thông tin liên hệ. Các danh mục sản phẩm như nhẫn, dây chuyền, bông tai, vòng tay được phân chia rõ ràng, kèm theo hình ảnh minh họa cho từng sản phẩm, giúp khách hàng dễ dàng lựa chọn và tìm kiếm sản phẩm mong muốn. Đặc biệt, chức năng tìm kiếm và bộ lọc sản phẩm cho phép người dùng chọn lựa sản phẩm theo nhiều tiêu chí như giá cả, chất liệu, kiểu dáng, hoặc phong cách, giúp quá trình mua sắm trở nên nhanh chóng và hiệu quả.</w:t>
      </w:r>
    </w:p>
    <w:p w14:paraId="71FF2735" w14:textId="77777777" w:rsidR="00F80A9C" w:rsidRPr="00F80A9C" w:rsidRDefault="00F80A9C" w:rsidP="00F80A9C">
      <w:pPr>
        <w:spacing w:before="120" w:after="120" w:line="360" w:lineRule="auto"/>
        <w:ind w:firstLine="432"/>
        <w:rPr>
          <w:szCs w:val="26"/>
          <w:lang w:val="vi-VN"/>
        </w:rPr>
      </w:pPr>
      <w:r w:rsidRPr="00F80A9C">
        <w:rPr>
          <w:szCs w:val="26"/>
          <w:lang w:val="vi-VN"/>
        </w:rPr>
        <w:t>Chức năng giỏ hàng và thanh toán được tối ưu để đảm bảo sự thuận tiện và bảo mật cho người mua. Người dùng có thể dễ dàng thêm sản phẩm vào giỏ, kiểm tra lại các lựa chọn, thay đổi số lượng hoặc xóa sản phẩm không cần thiết. Sau khi hoàn tất lựa chọn, khách hàng có thể thực hiện thanh toán một cách nhanh chóng qua nhiều phương thức như thẻ tín dụng, ví điện tử hoặc chuyển khoản ngân hàng. Tính năng theo dõi đơn hàng được tích hợp, cho phép khách hàng kiểm tra tình trạng đơn hàng từ lúc đặt mua cho đến khi sản phẩm được giao đến tận tay.</w:t>
      </w:r>
    </w:p>
    <w:p w14:paraId="6490023B" w14:textId="77777777" w:rsidR="00F80A9C" w:rsidRPr="00F80A9C" w:rsidRDefault="00F80A9C" w:rsidP="00F80A9C">
      <w:pPr>
        <w:spacing w:before="120" w:after="120" w:line="360" w:lineRule="auto"/>
        <w:ind w:firstLine="432"/>
        <w:rPr>
          <w:szCs w:val="26"/>
          <w:lang w:val="vi-VN"/>
        </w:rPr>
      </w:pPr>
      <w:r w:rsidRPr="00F80A9C">
        <w:rPr>
          <w:szCs w:val="26"/>
          <w:lang w:val="vi-VN"/>
        </w:rPr>
        <w:t>Phần quản lý tài khoản người dùng cũng được chú trọng, giúp khách hàng lưu trữ thông tin cá nhân, theo dõi lịch sử mua hàng và dễ dàng cập nhật các thông tin khi cần thiết. Website còn tích hợp hệ thống hỗ trợ khách hàng qua live chat hoặc email, giúp giải đáp nhanh chóng mọi thắc mắc của người mua về sản phẩm, đơn hàng, hoặc chính sách bảo hành, đổi trả. Các chính sách này được trình bày rõ ràng trên website để khách hàng có thể dễ dàng tham khảo và yên tâm hơn khi mua sắm.</w:t>
      </w:r>
    </w:p>
    <w:p w14:paraId="03B27385" w14:textId="77777777" w:rsidR="00F80A9C" w:rsidRPr="00F80A9C" w:rsidRDefault="00F80A9C" w:rsidP="00F80A9C">
      <w:pPr>
        <w:spacing w:before="120" w:after="120" w:line="360" w:lineRule="auto"/>
        <w:ind w:firstLine="432"/>
        <w:rPr>
          <w:szCs w:val="26"/>
          <w:lang w:val="vi-VN"/>
        </w:rPr>
      </w:pPr>
      <w:r w:rsidRPr="00F80A9C">
        <w:rPr>
          <w:szCs w:val="26"/>
          <w:lang w:val="vi-VN"/>
        </w:rPr>
        <w:t>Ngoài ra, website được thiết kế với tính tương thích cao trên cả nền tảng máy tính và thiết bị di động, giúp người dùng có thể mua sắm mọi lúc, mọi nơi. Giao diện và chức năng của website được tối ưu hóa cho tất cả các loại thiết bị, mang đến trải nghiệm mượt mà và liền mạch.</w:t>
      </w:r>
    </w:p>
    <w:p w14:paraId="70065FE0" w14:textId="53C3A248" w:rsidR="00F80A9C" w:rsidRDefault="00F80A9C" w:rsidP="00F80A9C">
      <w:pPr>
        <w:spacing w:before="120" w:after="120" w:line="360" w:lineRule="auto"/>
        <w:ind w:firstLine="432"/>
        <w:rPr>
          <w:szCs w:val="26"/>
          <w:lang w:val="vi-VN"/>
        </w:rPr>
      </w:pPr>
      <w:r w:rsidRPr="00F80A9C">
        <w:rPr>
          <w:szCs w:val="26"/>
          <w:lang w:val="vi-VN"/>
        </w:rPr>
        <w:t xml:space="preserve">Tổng kết lại, website mua bán </w:t>
      </w:r>
      <w:r w:rsidR="00080309">
        <w:rPr>
          <w:szCs w:val="26"/>
          <w:lang w:val="vi-VN"/>
        </w:rPr>
        <w:t xml:space="preserve">Nữ trang </w:t>
      </w:r>
      <w:r w:rsidRPr="00F80A9C">
        <w:rPr>
          <w:szCs w:val="26"/>
          <w:lang w:val="vi-VN"/>
        </w:rPr>
        <w:t>sau khi thiết kế đã hoàn thiện một hệ sinh thái trực tuyến chuyên nghiệp và hiệu quả. Từ giao diện bắt mắt, các tính năng tiện ích cho đến trải nghiệm mua sắm mượt mà, tất cả đều tạo ra một không gian lý tưởng để khách hàng khám phá và lựa chọn các sản phẩm trang sức yêu thích. Các chức năng hỗ trợ khách hàng, bảo mật thông tin và quy trình thanh toán rõ ràng cũng đảm bảo rằng khách hàng sẽ có một trải nghiệm mua sắm an toàn, thuận tiện và hài lòng. Với tất cả những yếu tố này, website không chỉ đáp ứng nhu cầu mua sắm mà còn góp phần xây dựng niềm tin và lòng trung thành của khách hàng, từ đó thúc đẩy doanh thu và sự phát triển bền vững cho cửa hàng trang sức.</w:t>
      </w:r>
    </w:p>
    <w:p w14:paraId="2BB57789" w14:textId="1030B5B8" w:rsidR="007903A9" w:rsidRPr="007903A9" w:rsidRDefault="007903A9" w:rsidP="007903A9">
      <w:pPr>
        <w:spacing w:before="120" w:line="360" w:lineRule="auto"/>
        <w:ind w:firstLine="360"/>
        <w:jc w:val="both"/>
        <w:rPr>
          <w:lang w:val="vi-VN"/>
        </w:rPr>
      </w:pPr>
      <w:r w:rsidRPr="007903A9">
        <w:rPr>
          <w:rFonts w:cs="Times New Roman"/>
          <w:szCs w:val="26"/>
          <w:lang w:val="vi-VN"/>
        </w:rPr>
        <w:t xml:space="preserve">Sau khi hoàn thành xong được </w:t>
      </w:r>
      <w:r w:rsidRPr="007903A9">
        <w:rPr>
          <w:rFonts w:cs="Times New Roman"/>
          <w:b/>
          <w:bCs/>
          <w:szCs w:val="26"/>
          <w:lang w:val="vi-VN"/>
        </w:rPr>
        <w:t xml:space="preserve">“Website </w:t>
      </w:r>
      <w:r w:rsidR="00EC47DB">
        <w:rPr>
          <w:rFonts w:cs="Times New Roman"/>
          <w:b/>
          <w:bCs/>
          <w:szCs w:val="26"/>
          <w:lang w:val="vi-VN"/>
        </w:rPr>
        <w:t>mua bán Nữ trang</w:t>
      </w:r>
      <w:r w:rsidRPr="007903A9">
        <w:rPr>
          <w:rFonts w:cs="Times New Roman"/>
          <w:b/>
          <w:bCs/>
          <w:szCs w:val="26"/>
          <w:lang w:val="vi-VN"/>
        </w:rPr>
        <w:t>”</w:t>
      </w:r>
      <w:r w:rsidRPr="007903A9">
        <w:rPr>
          <w:rFonts w:cs="Times New Roman"/>
          <w:szCs w:val="26"/>
          <w:lang w:val="vi-VN"/>
        </w:rPr>
        <w:t xml:space="preserve">, chúng em học thêm được nhiều </w:t>
      </w:r>
      <w:bookmarkStart w:id="1" w:name="_Hlk122073346"/>
      <w:r w:rsidRPr="007903A9">
        <w:rPr>
          <w:rFonts w:cs="Times New Roman"/>
          <w:szCs w:val="26"/>
          <w:lang w:val="vi-VN"/>
        </w:rPr>
        <w:t xml:space="preserve">kỹ năng xây dựng website trên nền tảng kiến thức về </w:t>
      </w:r>
      <w:r w:rsidRPr="007903A9">
        <w:rPr>
          <w:rFonts w:cs="Times New Roman"/>
          <w:b/>
          <w:bCs/>
          <w:szCs w:val="26"/>
          <w:lang w:val="vi-VN"/>
        </w:rPr>
        <w:t xml:space="preserve">HTML, CSS, BOOTSTRAP, JAVASCRIPT, JQUERY </w:t>
      </w:r>
      <w:r w:rsidRPr="007903A9">
        <w:rPr>
          <w:rFonts w:cs="Times New Roman"/>
          <w:szCs w:val="26"/>
          <w:lang w:val="vi-VN"/>
        </w:rPr>
        <w:t>đã học vào việc phát triển website</w:t>
      </w:r>
      <w:bookmarkEnd w:id="1"/>
      <w:r w:rsidRPr="007903A9">
        <w:rPr>
          <w:rFonts w:cs="Times New Roman"/>
          <w:szCs w:val="26"/>
          <w:lang w:val="vi-VN"/>
        </w:rPr>
        <w:t xml:space="preserve">. Bên cạnh đó, chúng em đã được mở rộng kiến thức chuyên ngành về việc phát triển ứng </w:t>
      </w:r>
      <w:r w:rsidR="00EC47DB">
        <w:rPr>
          <w:rFonts w:cs="Times New Roman"/>
          <w:szCs w:val="26"/>
          <w:lang w:val="vi-VN"/>
        </w:rPr>
        <w:t>dụng.</w:t>
      </w:r>
    </w:p>
    <w:p w14:paraId="6BB78B00" w14:textId="4693C7BF" w:rsidR="007903A9" w:rsidRDefault="007903A9" w:rsidP="007903A9">
      <w:pPr>
        <w:spacing w:before="120" w:line="360" w:lineRule="auto"/>
        <w:ind w:firstLine="360"/>
        <w:jc w:val="both"/>
        <w:rPr>
          <w:lang w:val="vi-VN"/>
        </w:rPr>
      </w:pPr>
      <w:r w:rsidRPr="007903A9">
        <w:rPr>
          <w:lang w:val="vi-VN"/>
        </w:rPr>
        <w:t>Có thêm nhiều kinh nghiệm quý giá khi xây dựng phát triển website nói chung, thiết kế website nói riêng. Những kỹ năng giúp chúng em cải thiện nhiều trong việc viết code, xây dựng bố cục, làm việc nhóm, đóng góp ý kiến, tiếp thu ý kiến của các thành viên, nâng cao giá trị bản thân mỗi chúng em, kinh nghiệm trong thực tế để có thể làm việc với các doanh nghiệp khác.</w:t>
      </w:r>
    </w:p>
    <w:p w14:paraId="2CA12812" w14:textId="046D6C49" w:rsidR="00EC47DB" w:rsidRDefault="00EC47DB" w:rsidP="00EC47DB">
      <w:pPr>
        <w:spacing w:before="120" w:line="360" w:lineRule="auto"/>
        <w:jc w:val="both"/>
        <w:rPr>
          <w:b/>
          <w:bCs/>
          <w:i/>
          <w:iCs/>
          <w:sz w:val="34"/>
          <w:szCs w:val="34"/>
          <w:lang w:val="vi-VN"/>
        </w:rPr>
      </w:pPr>
      <w:r w:rsidRPr="00EC47DB">
        <w:rPr>
          <w:b/>
          <w:bCs/>
          <w:i/>
          <w:iCs/>
          <w:sz w:val="34"/>
          <w:szCs w:val="34"/>
          <w:lang w:val="vi-VN"/>
        </w:rPr>
        <w:t>4.2. Hướng phát triển</w:t>
      </w:r>
    </w:p>
    <w:p w14:paraId="67B9800C" w14:textId="496B7E0D" w:rsidR="00975FDA" w:rsidRPr="00975FDA" w:rsidRDefault="00975FDA" w:rsidP="00FF17D0">
      <w:pPr>
        <w:spacing w:before="120" w:after="120" w:line="360" w:lineRule="auto"/>
        <w:ind w:firstLine="432"/>
        <w:rPr>
          <w:szCs w:val="26"/>
          <w:lang w:val="vi-VN"/>
        </w:rPr>
      </w:pPr>
      <w:r w:rsidRPr="00975FDA">
        <w:rPr>
          <w:b/>
          <w:bCs/>
          <w:szCs w:val="26"/>
          <w:lang w:val="vi-VN"/>
        </w:rPr>
        <w:t>Công nghệ mới</w:t>
      </w:r>
      <w:r w:rsidRPr="00975FDA">
        <w:rPr>
          <w:szCs w:val="26"/>
          <w:lang w:val="vi-VN"/>
        </w:rPr>
        <w:t>: Tích hợp trí tuệ nhân tạo (AI) để gợi ý sản phẩm phù hợp và sử dụng thực tế ảo (AR) cho phép khách hàng thử trang sức trực tuyến.</w:t>
      </w:r>
    </w:p>
    <w:p w14:paraId="52723CC1" w14:textId="6F354159" w:rsidR="00975FDA" w:rsidRPr="00975FDA" w:rsidRDefault="00975FDA" w:rsidP="00FF17D0">
      <w:pPr>
        <w:spacing w:before="120" w:after="120" w:line="360" w:lineRule="auto"/>
        <w:ind w:firstLine="432"/>
        <w:rPr>
          <w:szCs w:val="26"/>
          <w:lang w:val="vi-VN"/>
        </w:rPr>
      </w:pPr>
      <w:r w:rsidRPr="00975FDA">
        <w:rPr>
          <w:b/>
          <w:bCs/>
          <w:szCs w:val="26"/>
          <w:lang w:val="vi-VN"/>
        </w:rPr>
        <w:t>Tối ưu di động</w:t>
      </w:r>
      <w:r w:rsidRPr="00975FDA">
        <w:rPr>
          <w:szCs w:val="26"/>
          <w:lang w:val="vi-VN"/>
        </w:rPr>
        <w:t>: Phát triển ứng dụng di động và hỗ trợ thanh toán nhanh qua ví điện tử và các phương thức tiện lợi khác.</w:t>
      </w:r>
    </w:p>
    <w:p w14:paraId="039188BD" w14:textId="12322A3F" w:rsidR="00975FDA" w:rsidRPr="00975FDA" w:rsidRDefault="00975FDA" w:rsidP="00FF17D0">
      <w:pPr>
        <w:spacing w:before="120" w:after="120" w:line="360" w:lineRule="auto"/>
        <w:ind w:firstLine="432"/>
        <w:rPr>
          <w:szCs w:val="26"/>
          <w:lang w:val="vi-VN"/>
        </w:rPr>
      </w:pPr>
      <w:r w:rsidRPr="00975FDA">
        <w:rPr>
          <w:b/>
          <w:bCs/>
          <w:szCs w:val="26"/>
          <w:lang w:val="vi-VN"/>
        </w:rPr>
        <w:t>Mở rộng sản phẩm và dịch vụ</w:t>
      </w:r>
      <w:r w:rsidRPr="00975FDA">
        <w:rPr>
          <w:szCs w:val="26"/>
          <w:lang w:val="vi-VN"/>
        </w:rPr>
        <w:t xml:space="preserve">: Cung cấp các bộ sưu tập độc quyền, dịch vụ tư vấn </w:t>
      </w:r>
      <w:r w:rsidR="00814F62">
        <w:rPr>
          <w:szCs w:val="26"/>
          <w:lang w:val="vi-VN"/>
        </w:rPr>
        <w:t xml:space="preserve">Nữ trang </w:t>
      </w:r>
      <w:r w:rsidRPr="00975FDA">
        <w:rPr>
          <w:szCs w:val="26"/>
          <w:lang w:val="vi-VN"/>
        </w:rPr>
        <w:t>cá nhân hóa và sản phẩm tùy chỉnh theo yêu cầu.</w:t>
      </w:r>
    </w:p>
    <w:p w14:paraId="01377F39" w14:textId="2AD16D02" w:rsidR="00975FDA" w:rsidRPr="00975FDA" w:rsidRDefault="00975FDA" w:rsidP="00FF17D0">
      <w:pPr>
        <w:spacing w:before="120" w:after="120" w:line="360" w:lineRule="auto"/>
        <w:ind w:firstLine="432"/>
        <w:rPr>
          <w:szCs w:val="26"/>
          <w:lang w:val="vi-VN"/>
        </w:rPr>
      </w:pPr>
      <w:r w:rsidRPr="00975FDA">
        <w:rPr>
          <w:b/>
          <w:bCs/>
          <w:szCs w:val="26"/>
          <w:lang w:val="vi-VN"/>
        </w:rPr>
        <w:t>Cải thiện giao hàng và hỗ trợ khách hàng</w:t>
      </w:r>
      <w:r w:rsidRPr="00975FDA">
        <w:rPr>
          <w:szCs w:val="26"/>
          <w:lang w:val="vi-VN"/>
        </w:rPr>
        <w:t>: Tăng cường các dịch vụ giao hàng nhanh, miễn phí, và chính sách đổi trả linh hoạt.</w:t>
      </w:r>
    </w:p>
    <w:p w14:paraId="491868E6" w14:textId="3401E921" w:rsidR="00975FDA" w:rsidRPr="00975FDA" w:rsidRDefault="00975FDA" w:rsidP="00FF17D0">
      <w:pPr>
        <w:spacing w:before="120" w:after="120" w:line="360" w:lineRule="auto"/>
        <w:ind w:firstLine="432"/>
        <w:rPr>
          <w:szCs w:val="26"/>
          <w:lang w:val="vi-VN"/>
        </w:rPr>
      </w:pPr>
      <w:r w:rsidRPr="00975FDA">
        <w:rPr>
          <w:b/>
          <w:bCs/>
          <w:szCs w:val="26"/>
          <w:lang w:val="vi-VN"/>
        </w:rPr>
        <w:t>Marketing và tương tác</w:t>
      </w:r>
      <w:r w:rsidRPr="00975FDA">
        <w:rPr>
          <w:szCs w:val="26"/>
          <w:lang w:val="vi-VN"/>
        </w:rPr>
        <w:t>: Tăng cường quảng bá qua mạng xã hội, chương trình khách hàng thân thiết, và email marketing để thu hút và giữ chân khách hàng.</w:t>
      </w:r>
    </w:p>
    <w:p w14:paraId="487D2C6D" w14:textId="45E97431" w:rsidR="00975FDA" w:rsidRPr="00975FDA" w:rsidRDefault="00975FDA" w:rsidP="00FF17D0">
      <w:pPr>
        <w:spacing w:before="120" w:after="120" w:line="360" w:lineRule="auto"/>
        <w:ind w:firstLine="432"/>
        <w:rPr>
          <w:szCs w:val="26"/>
          <w:lang w:val="vi-VN"/>
        </w:rPr>
      </w:pPr>
      <w:r w:rsidRPr="00975FDA">
        <w:rPr>
          <w:b/>
          <w:bCs/>
          <w:szCs w:val="26"/>
          <w:lang w:val="vi-VN"/>
        </w:rPr>
        <w:t>Bảo mật và quyền lợi người tiêu dùng</w:t>
      </w:r>
      <w:r w:rsidRPr="00975FDA">
        <w:rPr>
          <w:szCs w:val="26"/>
          <w:lang w:val="vi-VN"/>
        </w:rPr>
        <w:t>: Đảm bảo an toàn giao dịch và bảo vệ thông tin cá nhân của khách hàng.</w:t>
      </w:r>
    </w:p>
    <w:p w14:paraId="051E33FC" w14:textId="61A819F8" w:rsidR="00975FDA" w:rsidRPr="00975FDA" w:rsidRDefault="00975FDA" w:rsidP="00FF17D0">
      <w:pPr>
        <w:spacing w:before="120" w:after="120" w:line="360" w:lineRule="auto"/>
        <w:ind w:firstLine="432"/>
        <w:rPr>
          <w:szCs w:val="26"/>
          <w:lang w:val="vi-VN"/>
        </w:rPr>
      </w:pPr>
      <w:r w:rsidRPr="00975FDA">
        <w:rPr>
          <w:b/>
          <w:bCs/>
          <w:szCs w:val="26"/>
          <w:lang w:val="vi-VN"/>
        </w:rPr>
        <w:t>Mở rộng thị trường quốc tế</w:t>
      </w:r>
      <w:r w:rsidRPr="00975FDA">
        <w:rPr>
          <w:szCs w:val="26"/>
          <w:lang w:val="vi-VN"/>
        </w:rPr>
        <w:t>: Hỗ trợ nhiều ngôn ngữ, tiền tệ và cung cấp giao hàng quốc tế.</w:t>
      </w:r>
    </w:p>
    <w:p w14:paraId="72BCEA9D" w14:textId="2B649F21" w:rsidR="00975FDA" w:rsidRPr="00975FDA" w:rsidRDefault="00975FDA" w:rsidP="00FF17D0">
      <w:pPr>
        <w:spacing w:before="120" w:after="120" w:line="360" w:lineRule="auto"/>
        <w:ind w:firstLine="432"/>
        <w:rPr>
          <w:szCs w:val="26"/>
          <w:lang w:val="vi-VN"/>
        </w:rPr>
      </w:pPr>
      <w:r w:rsidRPr="00975FDA">
        <w:rPr>
          <w:b/>
          <w:bCs/>
          <w:szCs w:val="26"/>
          <w:lang w:val="vi-VN"/>
        </w:rPr>
        <w:t>Thu thập phản hồi</w:t>
      </w:r>
      <w:r w:rsidRPr="00975FDA">
        <w:rPr>
          <w:szCs w:val="26"/>
          <w:lang w:val="vi-VN"/>
        </w:rPr>
        <w:t>: Sử dụng đánh giá khách hàng để cải thiện sản phẩm và dịch vụ, xây dựng lòng tin và uy tín.</w:t>
      </w:r>
    </w:p>
    <w:p w14:paraId="08D22FB0" w14:textId="77777777" w:rsidR="00620506" w:rsidRPr="00620506" w:rsidRDefault="00620506" w:rsidP="00620506">
      <w:pPr>
        <w:spacing w:before="120" w:after="120" w:line="360" w:lineRule="auto"/>
        <w:rPr>
          <w:szCs w:val="26"/>
          <w:lang w:val="vi-VN"/>
        </w:rPr>
      </w:pPr>
    </w:p>
    <w:p w14:paraId="32940707" w14:textId="77777777" w:rsidR="001E7B50" w:rsidRPr="001E7B50" w:rsidRDefault="001E7B50" w:rsidP="001E7B50">
      <w:pPr>
        <w:spacing w:before="120" w:line="360" w:lineRule="auto"/>
        <w:ind w:firstLine="432"/>
        <w:rPr>
          <w:szCs w:val="26"/>
          <w:lang w:val="vi-VN"/>
        </w:rPr>
      </w:pPr>
    </w:p>
    <w:sectPr w:rsidR="001E7B50" w:rsidRPr="001E7B50" w:rsidSect="00F478B3">
      <w:headerReference w:type="default" r:id="rId39"/>
      <w:footerReference w:type="default" r:id="rId40"/>
      <w:headerReference w:type="first" r:id="rId41"/>
      <w:footerReference w:type="first" r:id="rId42"/>
      <w:pgSz w:w="12240" w:h="15840" w:code="1"/>
      <w:pgMar w:top="1701" w:right="1134" w:bottom="1701" w:left="1985"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3E50FDF" w14:textId="77777777" w:rsidR="00B4059A" w:rsidRDefault="00B4059A">
      <w:r>
        <w:separator/>
      </w:r>
    </w:p>
  </w:endnote>
  <w:endnote w:type="continuationSeparator" w:id="0">
    <w:p w14:paraId="74F47862" w14:textId="77777777" w:rsidR="00B4059A" w:rsidRDefault="00B4059A">
      <w:r>
        <w:continuationSeparator/>
      </w:r>
    </w:p>
  </w:endnote>
  <w:endnote w:type="continuationNotice" w:id="1">
    <w:p w14:paraId="6565E21F" w14:textId="77777777" w:rsidR="00B4059A" w:rsidRDefault="00B4059A">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Open Sans">
    <w:altName w:val="Open Sans"/>
    <w:panose1 w:val="020B0606030504020204"/>
    <w:charset w:val="00"/>
    <w:family w:val="swiss"/>
    <w:pitch w:val="variable"/>
    <w:sig w:usb0="E00002EF" w:usb1="4000205B" w:usb2="00000028"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72326003"/>
      <w:docPartObj>
        <w:docPartGallery w:val="Page Numbers (Bottom of Page)"/>
        <w:docPartUnique/>
      </w:docPartObj>
    </w:sdtPr>
    <w:sdtContent>
      <w:p w14:paraId="3915FC33" w14:textId="760BB486" w:rsidR="008A5371" w:rsidRDefault="00000000">
        <w:pPr>
          <w:pStyle w:val="Footer"/>
        </w:pP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97076380"/>
      <w:docPartObj>
        <w:docPartGallery w:val="Page Numbers (Bottom of Page)"/>
        <w:docPartUnique/>
      </w:docPartObj>
    </w:sdtPr>
    <w:sdtContent>
      <w:p w14:paraId="756067E9" w14:textId="071430BB" w:rsidR="001300FA" w:rsidRDefault="001300FA">
        <w:pPr>
          <w:pStyle w:val="Footer"/>
          <w:jc w:val="center"/>
        </w:pPr>
        <w:r>
          <w:fldChar w:fldCharType="begin"/>
        </w:r>
        <w:r>
          <w:instrText>PAGE   \* MERGEFORMAT</w:instrText>
        </w:r>
        <w:r>
          <w:fldChar w:fldCharType="separate"/>
        </w:r>
        <w:r>
          <w:rPr>
            <w:lang w:val="vi-VN"/>
          </w:rPr>
          <w:t>2</w:t>
        </w:r>
        <w:r>
          <w:fldChar w:fldCharType="end"/>
        </w:r>
      </w:p>
    </w:sdtContent>
  </w:sdt>
  <w:p w14:paraId="29653FB0" w14:textId="4C55C353" w:rsidR="008A5371" w:rsidRDefault="008A537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35724105"/>
      <w:docPartObj>
        <w:docPartGallery w:val="Page Numbers (Bottom of Page)"/>
        <w:docPartUnique/>
      </w:docPartObj>
    </w:sdtPr>
    <w:sdtContent>
      <w:p w14:paraId="63EAF26F" w14:textId="0752C281" w:rsidR="001300FA" w:rsidRDefault="001300FA">
        <w:pPr>
          <w:pStyle w:val="Footer"/>
          <w:jc w:val="center"/>
        </w:pPr>
        <w:r>
          <w:fldChar w:fldCharType="begin"/>
        </w:r>
        <w:r>
          <w:instrText>PAGE   \* MERGEFORMAT</w:instrText>
        </w:r>
        <w:r>
          <w:fldChar w:fldCharType="separate"/>
        </w:r>
        <w:r>
          <w:rPr>
            <w:lang w:val="vi-VN"/>
          </w:rPr>
          <w:t>2</w:t>
        </w:r>
        <w:r>
          <w:fldChar w:fldCharType="end"/>
        </w:r>
      </w:p>
    </w:sdtContent>
  </w:sdt>
  <w:p w14:paraId="0018AFB1" w14:textId="18A8465B" w:rsidR="008A5371" w:rsidRDefault="008A5371">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D1380C5" w14:textId="1ADF4799" w:rsidR="001300FA" w:rsidRDefault="001300FA">
    <w:pPr>
      <w:pStyle w:val="Footer"/>
      <w:jc w:val="center"/>
    </w:pPr>
    <w:r>
      <w:fldChar w:fldCharType="begin"/>
    </w:r>
    <w:r>
      <w:instrText>PAGE   \* MERGEFORMAT</w:instrText>
    </w:r>
    <w:r>
      <w:fldChar w:fldCharType="separate"/>
    </w:r>
    <w:r>
      <w:rPr>
        <w:lang w:val="vi-VN"/>
      </w:rPr>
      <w:t>2</w:t>
    </w:r>
    <w:r>
      <w:fldChar w:fldCharType="end"/>
    </w:r>
  </w:p>
  <w:p w14:paraId="26291E20" w14:textId="47C8CAA9" w:rsidR="008A5371" w:rsidRPr="008A5371" w:rsidRDefault="008A5371" w:rsidP="001300FA">
    <w:pPr>
      <w:pStyle w:val="Footer"/>
      <w:jc w:val="right"/>
      <w:rPr>
        <w:lang w:val="vi-VN"/>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52EE3C9" w14:textId="77777777" w:rsidR="00B4059A" w:rsidRDefault="00B4059A">
      <w:pPr>
        <w:spacing w:after="0"/>
      </w:pPr>
      <w:r>
        <w:separator/>
      </w:r>
    </w:p>
  </w:footnote>
  <w:footnote w:type="continuationSeparator" w:id="0">
    <w:p w14:paraId="02D0ECD6" w14:textId="77777777" w:rsidR="00B4059A" w:rsidRDefault="00B4059A">
      <w:pPr>
        <w:spacing w:after="0"/>
      </w:pPr>
      <w:r>
        <w:continuationSeparator/>
      </w:r>
    </w:p>
  </w:footnote>
  <w:footnote w:type="continuationNotice" w:id="1">
    <w:p w14:paraId="282F6F45" w14:textId="77777777" w:rsidR="00B4059A" w:rsidRDefault="00B4059A">
      <w:pPr>
        <w:spacing w:after="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446B32C" w14:textId="77777777" w:rsidR="00DD08BD" w:rsidRDefault="00DD08B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D7BAAB0" w14:textId="04A72C13" w:rsidR="00173397" w:rsidRPr="00173397" w:rsidRDefault="00173397" w:rsidP="00142830">
    <w:pPr>
      <w:pStyle w:val="Header"/>
      <w:rPr>
        <w:rFonts w:cs="Times New Roman"/>
        <w:noProof/>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4019EAC" w14:textId="77777777" w:rsidR="008A5371" w:rsidRDefault="008A537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0" type="#_x0000_t75" style="width:11.25pt;height:11.25pt" o:bullet="t">
        <v:imagedata r:id="rId1" o:title="msoC54F"/>
      </v:shape>
    </w:pict>
  </w:numPicBullet>
  <w:abstractNum w:abstractNumId="0" w15:restartNumberingAfterBreak="0">
    <w:nsid w:val="00000007"/>
    <w:multiLevelType w:val="multilevel"/>
    <w:tmpl w:val="00000007"/>
    <w:lvl w:ilvl="0">
      <w:start w:val="1"/>
      <w:numFmt w:val="decimal"/>
      <w:pStyle w:val="Heading1"/>
      <w:lvlText w:val="%1"/>
      <w:lvlJc w:val="left"/>
      <w:pPr>
        <w:ind w:left="781" w:hanging="432"/>
      </w:pPr>
    </w:lvl>
    <w:lvl w:ilvl="1">
      <w:start w:val="1"/>
      <w:numFmt w:val="decimal"/>
      <w:pStyle w:val="Heading2"/>
      <w:lvlText w:val="%1.%2"/>
      <w:lvlJc w:val="left"/>
      <w:pPr>
        <w:ind w:left="925" w:hanging="576"/>
      </w:pPr>
    </w:lvl>
    <w:lvl w:ilvl="2">
      <w:start w:val="1"/>
      <w:numFmt w:val="decimal"/>
      <w:lvlText w:val="%1.%2.%3"/>
      <w:lvlJc w:val="left"/>
      <w:pPr>
        <w:ind w:left="1069" w:hanging="720"/>
      </w:pPr>
    </w:lvl>
    <w:lvl w:ilvl="3">
      <w:start w:val="1"/>
      <w:numFmt w:val="decimal"/>
      <w:lvlText w:val="%1.%2.%3.%4"/>
      <w:lvlJc w:val="left"/>
      <w:pPr>
        <w:ind w:left="1213" w:hanging="864"/>
      </w:pPr>
    </w:lvl>
    <w:lvl w:ilvl="4">
      <w:start w:val="1"/>
      <w:numFmt w:val="decimal"/>
      <w:lvlText w:val="%1.%2.%3.%4.%5"/>
      <w:lvlJc w:val="left"/>
      <w:pPr>
        <w:ind w:left="1357" w:hanging="1008"/>
      </w:pPr>
    </w:lvl>
    <w:lvl w:ilvl="5">
      <w:start w:val="1"/>
      <w:numFmt w:val="decimal"/>
      <w:lvlText w:val="%1.%2.%3.%4.%5.%6"/>
      <w:lvlJc w:val="left"/>
      <w:pPr>
        <w:ind w:left="1501" w:hanging="1152"/>
      </w:pPr>
    </w:lvl>
    <w:lvl w:ilvl="6">
      <w:start w:val="1"/>
      <w:numFmt w:val="decimal"/>
      <w:lvlText w:val="%1.%2.%3.%4.%5.%6.%7"/>
      <w:lvlJc w:val="left"/>
      <w:pPr>
        <w:ind w:left="1645" w:hanging="1296"/>
      </w:pPr>
    </w:lvl>
    <w:lvl w:ilvl="7">
      <w:start w:val="1"/>
      <w:numFmt w:val="decimal"/>
      <w:lvlText w:val="%1.%2.%3.%4.%5.%6.%7.%8"/>
      <w:lvlJc w:val="left"/>
      <w:pPr>
        <w:ind w:left="1789" w:hanging="1440"/>
      </w:pPr>
    </w:lvl>
    <w:lvl w:ilvl="8">
      <w:start w:val="1"/>
      <w:numFmt w:val="decimal"/>
      <w:lvlText w:val="%1.%2.%3.%4.%5.%6.%7.%8.%9"/>
      <w:lvlJc w:val="left"/>
      <w:pPr>
        <w:ind w:left="1933" w:hanging="1584"/>
      </w:pPr>
    </w:lvl>
  </w:abstractNum>
  <w:abstractNum w:abstractNumId="1" w15:restartNumberingAfterBreak="0">
    <w:nsid w:val="00847ABC"/>
    <w:multiLevelType w:val="multilevel"/>
    <w:tmpl w:val="AA8E7C4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3015BDB"/>
    <w:multiLevelType w:val="hybridMultilevel"/>
    <w:tmpl w:val="8414760A"/>
    <w:lvl w:ilvl="0" w:tplc="04090001">
      <w:start w:val="1"/>
      <w:numFmt w:val="bullet"/>
      <w:lvlText w:val=""/>
      <w:lvlJc w:val="left"/>
      <w:pPr>
        <w:ind w:left="1980" w:hanging="360"/>
      </w:pPr>
      <w:rPr>
        <w:rFonts w:ascii="Symbol" w:hAnsi="Symbol" w:hint="default"/>
      </w:rPr>
    </w:lvl>
    <w:lvl w:ilvl="1" w:tplc="04090003" w:tentative="1">
      <w:start w:val="1"/>
      <w:numFmt w:val="bullet"/>
      <w:lvlText w:val="o"/>
      <w:lvlJc w:val="left"/>
      <w:pPr>
        <w:ind w:left="1916" w:hanging="360"/>
      </w:pPr>
      <w:rPr>
        <w:rFonts w:ascii="Courier New" w:hAnsi="Courier New" w:cs="Courier New" w:hint="default"/>
      </w:rPr>
    </w:lvl>
    <w:lvl w:ilvl="2" w:tplc="04090005" w:tentative="1">
      <w:start w:val="1"/>
      <w:numFmt w:val="bullet"/>
      <w:lvlText w:val=""/>
      <w:lvlJc w:val="left"/>
      <w:pPr>
        <w:ind w:left="2636" w:hanging="360"/>
      </w:pPr>
      <w:rPr>
        <w:rFonts w:ascii="Wingdings" w:hAnsi="Wingdings" w:hint="default"/>
      </w:rPr>
    </w:lvl>
    <w:lvl w:ilvl="3" w:tplc="04090001" w:tentative="1">
      <w:start w:val="1"/>
      <w:numFmt w:val="bullet"/>
      <w:lvlText w:val=""/>
      <w:lvlJc w:val="left"/>
      <w:pPr>
        <w:ind w:left="3356" w:hanging="360"/>
      </w:pPr>
      <w:rPr>
        <w:rFonts w:ascii="Symbol" w:hAnsi="Symbol" w:hint="default"/>
      </w:rPr>
    </w:lvl>
    <w:lvl w:ilvl="4" w:tplc="04090003" w:tentative="1">
      <w:start w:val="1"/>
      <w:numFmt w:val="bullet"/>
      <w:lvlText w:val="o"/>
      <w:lvlJc w:val="left"/>
      <w:pPr>
        <w:ind w:left="4076" w:hanging="360"/>
      </w:pPr>
      <w:rPr>
        <w:rFonts w:ascii="Courier New" w:hAnsi="Courier New" w:cs="Courier New" w:hint="default"/>
      </w:rPr>
    </w:lvl>
    <w:lvl w:ilvl="5" w:tplc="04090005" w:tentative="1">
      <w:start w:val="1"/>
      <w:numFmt w:val="bullet"/>
      <w:lvlText w:val=""/>
      <w:lvlJc w:val="left"/>
      <w:pPr>
        <w:ind w:left="4796" w:hanging="360"/>
      </w:pPr>
      <w:rPr>
        <w:rFonts w:ascii="Wingdings" w:hAnsi="Wingdings" w:hint="default"/>
      </w:rPr>
    </w:lvl>
    <w:lvl w:ilvl="6" w:tplc="04090001" w:tentative="1">
      <w:start w:val="1"/>
      <w:numFmt w:val="bullet"/>
      <w:lvlText w:val=""/>
      <w:lvlJc w:val="left"/>
      <w:pPr>
        <w:ind w:left="5516" w:hanging="360"/>
      </w:pPr>
      <w:rPr>
        <w:rFonts w:ascii="Symbol" w:hAnsi="Symbol" w:hint="default"/>
      </w:rPr>
    </w:lvl>
    <w:lvl w:ilvl="7" w:tplc="04090003" w:tentative="1">
      <w:start w:val="1"/>
      <w:numFmt w:val="bullet"/>
      <w:lvlText w:val="o"/>
      <w:lvlJc w:val="left"/>
      <w:pPr>
        <w:ind w:left="6236" w:hanging="360"/>
      </w:pPr>
      <w:rPr>
        <w:rFonts w:ascii="Courier New" w:hAnsi="Courier New" w:cs="Courier New" w:hint="default"/>
      </w:rPr>
    </w:lvl>
    <w:lvl w:ilvl="8" w:tplc="04090005" w:tentative="1">
      <w:start w:val="1"/>
      <w:numFmt w:val="bullet"/>
      <w:lvlText w:val=""/>
      <w:lvlJc w:val="left"/>
      <w:pPr>
        <w:ind w:left="6956" w:hanging="360"/>
      </w:pPr>
      <w:rPr>
        <w:rFonts w:ascii="Wingdings" w:hAnsi="Wingdings" w:hint="default"/>
      </w:rPr>
    </w:lvl>
  </w:abstractNum>
  <w:abstractNum w:abstractNumId="3" w15:restartNumberingAfterBreak="0">
    <w:nsid w:val="073E08FB"/>
    <w:multiLevelType w:val="hybridMultilevel"/>
    <w:tmpl w:val="89C60C4C"/>
    <w:lvl w:ilvl="0" w:tplc="015A2D2C">
      <w:numFmt w:val="bullet"/>
      <w:lvlText w:val="-"/>
      <w:lvlJc w:val="right"/>
      <w:pPr>
        <w:ind w:left="1133" w:hanging="360"/>
      </w:pPr>
      <w:rPr>
        <w:rFonts w:ascii="Times New Roman" w:eastAsia="Calibri" w:hAnsi="Times New Roman" w:cs="Times New Roman" w:hint="default"/>
      </w:rPr>
    </w:lvl>
    <w:lvl w:ilvl="1" w:tplc="04090003" w:tentative="1">
      <w:start w:val="1"/>
      <w:numFmt w:val="bullet"/>
      <w:lvlText w:val="o"/>
      <w:lvlJc w:val="left"/>
      <w:pPr>
        <w:ind w:left="1853" w:hanging="360"/>
      </w:pPr>
      <w:rPr>
        <w:rFonts w:ascii="Courier New" w:hAnsi="Courier New" w:cs="Courier New" w:hint="default"/>
      </w:rPr>
    </w:lvl>
    <w:lvl w:ilvl="2" w:tplc="04090005" w:tentative="1">
      <w:start w:val="1"/>
      <w:numFmt w:val="bullet"/>
      <w:lvlText w:val=""/>
      <w:lvlJc w:val="left"/>
      <w:pPr>
        <w:ind w:left="2573" w:hanging="360"/>
      </w:pPr>
      <w:rPr>
        <w:rFonts w:ascii="Wingdings" w:hAnsi="Wingdings" w:hint="default"/>
      </w:rPr>
    </w:lvl>
    <w:lvl w:ilvl="3" w:tplc="04090001" w:tentative="1">
      <w:start w:val="1"/>
      <w:numFmt w:val="bullet"/>
      <w:lvlText w:val=""/>
      <w:lvlJc w:val="left"/>
      <w:pPr>
        <w:ind w:left="3293" w:hanging="360"/>
      </w:pPr>
      <w:rPr>
        <w:rFonts w:ascii="Symbol" w:hAnsi="Symbol" w:hint="default"/>
      </w:rPr>
    </w:lvl>
    <w:lvl w:ilvl="4" w:tplc="04090003" w:tentative="1">
      <w:start w:val="1"/>
      <w:numFmt w:val="bullet"/>
      <w:lvlText w:val="o"/>
      <w:lvlJc w:val="left"/>
      <w:pPr>
        <w:ind w:left="4013" w:hanging="360"/>
      </w:pPr>
      <w:rPr>
        <w:rFonts w:ascii="Courier New" w:hAnsi="Courier New" w:cs="Courier New" w:hint="default"/>
      </w:rPr>
    </w:lvl>
    <w:lvl w:ilvl="5" w:tplc="04090005" w:tentative="1">
      <w:start w:val="1"/>
      <w:numFmt w:val="bullet"/>
      <w:lvlText w:val=""/>
      <w:lvlJc w:val="left"/>
      <w:pPr>
        <w:ind w:left="4733" w:hanging="360"/>
      </w:pPr>
      <w:rPr>
        <w:rFonts w:ascii="Wingdings" w:hAnsi="Wingdings" w:hint="default"/>
      </w:rPr>
    </w:lvl>
    <w:lvl w:ilvl="6" w:tplc="04090001" w:tentative="1">
      <w:start w:val="1"/>
      <w:numFmt w:val="bullet"/>
      <w:lvlText w:val=""/>
      <w:lvlJc w:val="left"/>
      <w:pPr>
        <w:ind w:left="5453" w:hanging="360"/>
      </w:pPr>
      <w:rPr>
        <w:rFonts w:ascii="Symbol" w:hAnsi="Symbol" w:hint="default"/>
      </w:rPr>
    </w:lvl>
    <w:lvl w:ilvl="7" w:tplc="04090003" w:tentative="1">
      <w:start w:val="1"/>
      <w:numFmt w:val="bullet"/>
      <w:lvlText w:val="o"/>
      <w:lvlJc w:val="left"/>
      <w:pPr>
        <w:ind w:left="6173" w:hanging="360"/>
      </w:pPr>
      <w:rPr>
        <w:rFonts w:ascii="Courier New" w:hAnsi="Courier New" w:cs="Courier New" w:hint="default"/>
      </w:rPr>
    </w:lvl>
    <w:lvl w:ilvl="8" w:tplc="04090005" w:tentative="1">
      <w:start w:val="1"/>
      <w:numFmt w:val="bullet"/>
      <w:lvlText w:val=""/>
      <w:lvlJc w:val="left"/>
      <w:pPr>
        <w:ind w:left="6893" w:hanging="360"/>
      </w:pPr>
      <w:rPr>
        <w:rFonts w:ascii="Wingdings" w:hAnsi="Wingdings" w:hint="default"/>
      </w:rPr>
    </w:lvl>
  </w:abstractNum>
  <w:abstractNum w:abstractNumId="4" w15:restartNumberingAfterBreak="0">
    <w:nsid w:val="13916822"/>
    <w:multiLevelType w:val="hybridMultilevel"/>
    <w:tmpl w:val="3858E4B2"/>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 w15:restartNumberingAfterBreak="0">
    <w:nsid w:val="16892A15"/>
    <w:multiLevelType w:val="multilevel"/>
    <w:tmpl w:val="6636C33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ADC2F1B"/>
    <w:multiLevelType w:val="hybridMultilevel"/>
    <w:tmpl w:val="C7FA452A"/>
    <w:lvl w:ilvl="0" w:tplc="042A0009">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 w15:restartNumberingAfterBreak="0">
    <w:nsid w:val="1B5A08CE"/>
    <w:multiLevelType w:val="hybridMultilevel"/>
    <w:tmpl w:val="C02847EE"/>
    <w:lvl w:ilvl="0" w:tplc="015A2D2C">
      <w:numFmt w:val="bullet"/>
      <w:lvlText w:val="-"/>
      <w:lvlJc w:val="right"/>
      <w:pPr>
        <w:ind w:left="841" w:hanging="360"/>
      </w:pPr>
      <w:rPr>
        <w:rFonts w:ascii="Times New Roman" w:eastAsia="Calibri" w:hAnsi="Times New Roman" w:cs="Times New Roman" w:hint="default"/>
      </w:rPr>
    </w:lvl>
    <w:lvl w:ilvl="1" w:tplc="04090003" w:tentative="1">
      <w:start w:val="1"/>
      <w:numFmt w:val="bullet"/>
      <w:lvlText w:val="o"/>
      <w:lvlJc w:val="left"/>
      <w:pPr>
        <w:ind w:left="1561" w:hanging="360"/>
      </w:pPr>
      <w:rPr>
        <w:rFonts w:ascii="Courier New" w:hAnsi="Courier New" w:cs="Courier New" w:hint="default"/>
      </w:rPr>
    </w:lvl>
    <w:lvl w:ilvl="2" w:tplc="04090005" w:tentative="1">
      <w:start w:val="1"/>
      <w:numFmt w:val="bullet"/>
      <w:lvlText w:val=""/>
      <w:lvlJc w:val="left"/>
      <w:pPr>
        <w:ind w:left="2281" w:hanging="360"/>
      </w:pPr>
      <w:rPr>
        <w:rFonts w:ascii="Wingdings" w:hAnsi="Wingdings" w:hint="default"/>
      </w:rPr>
    </w:lvl>
    <w:lvl w:ilvl="3" w:tplc="04090001" w:tentative="1">
      <w:start w:val="1"/>
      <w:numFmt w:val="bullet"/>
      <w:lvlText w:val=""/>
      <w:lvlJc w:val="left"/>
      <w:pPr>
        <w:ind w:left="3001" w:hanging="360"/>
      </w:pPr>
      <w:rPr>
        <w:rFonts w:ascii="Symbol" w:hAnsi="Symbol" w:hint="default"/>
      </w:rPr>
    </w:lvl>
    <w:lvl w:ilvl="4" w:tplc="04090003" w:tentative="1">
      <w:start w:val="1"/>
      <w:numFmt w:val="bullet"/>
      <w:lvlText w:val="o"/>
      <w:lvlJc w:val="left"/>
      <w:pPr>
        <w:ind w:left="3721" w:hanging="360"/>
      </w:pPr>
      <w:rPr>
        <w:rFonts w:ascii="Courier New" w:hAnsi="Courier New" w:cs="Courier New" w:hint="default"/>
      </w:rPr>
    </w:lvl>
    <w:lvl w:ilvl="5" w:tplc="04090005" w:tentative="1">
      <w:start w:val="1"/>
      <w:numFmt w:val="bullet"/>
      <w:lvlText w:val=""/>
      <w:lvlJc w:val="left"/>
      <w:pPr>
        <w:ind w:left="4441" w:hanging="360"/>
      </w:pPr>
      <w:rPr>
        <w:rFonts w:ascii="Wingdings" w:hAnsi="Wingdings" w:hint="default"/>
      </w:rPr>
    </w:lvl>
    <w:lvl w:ilvl="6" w:tplc="04090001" w:tentative="1">
      <w:start w:val="1"/>
      <w:numFmt w:val="bullet"/>
      <w:lvlText w:val=""/>
      <w:lvlJc w:val="left"/>
      <w:pPr>
        <w:ind w:left="5161" w:hanging="360"/>
      </w:pPr>
      <w:rPr>
        <w:rFonts w:ascii="Symbol" w:hAnsi="Symbol" w:hint="default"/>
      </w:rPr>
    </w:lvl>
    <w:lvl w:ilvl="7" w:tplc="04090003" w:tentative="1">
      <w:start w:val="1"/>
      <w:numFmt w:val="bullet"/>
      <w:lvlText w:val="o"/>
      <w:lvlJc w:val="left"/>
      <w:pPr>
        <w:ind w:left="5881" w:hanging="360"/>
      </w:pPr>
      <w:rPr>
        <w:rFonts w:ascii="Courier New" w:hAnsi="Courier New" w:cs="Courier New" w:hint="default"/>
      </w:rPr>
    </w:lvl>
    <w:lvl w:ilvl="8" w:tplc="04090005" w:tentative="1">
      <w:start w:val="1"/>
      <w:numFmt w:val="bullet"/>
      <w:lvlText w:val=""/>
      <w:lvlJc w:val="left"/>
      <w:pPr>
        <w:ind w:left="6601" w:hanging="360"/>
      </w:pPr>
      <w:rPr>
        <w:rFonts w:ascii="Wingdings" w:hAnsi="Wingdings" w:hint="default"/>
      </w:rPr>
    </w:lvl>
  </w:abstractNum>
  <w:abstractNum w:abstractNumId="8" w15:restartNumberingAfterBreak="0">
    <w:nsid w:val="20965EBF"/>
    <w:multiLevelType w:val="hybridMultilevel"/>
    <w:tmpl w:val="2F067908"/>
    <w:lvl w:ilvl="0" w:tplc="042A0009">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 w15:restartNumberingAfterBreak="0">
    <w:nsid w:val="2101692E"/>
    <w:multiLevelType w:val="hybridMultilevel"/>
    <w:tmpl w:val="9280D05E"/>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 w15:restartNumberingAfterBreak="0">
    <w:nsid w:val="21C95D56"/>
    <w:multiLevelType w:val="hybridMultilevel"/>
    <w:tmpl w:val="0C72D232"/>
    <w:lvl w:ilvl="0" w:tplc="015A2D2C">
      <w:numFmt w:val="bullet"/>
      <w:lvlText w:val="-"/>
      <w:lvlJc w:val="right"/>
      <w:pPr>
        <w:ind w:left="1260" w:hanging="360"/>
      </w:pPr>
      <w:rPr>
        <w:rFonts w:ascii="Times New Roman" w:eastAsia="Calibri" w:hAnsi="Times New Roman" w:cs="Times New Roman"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1" w15:restartNumberingAfterBreak="0">
    <w:nsid w:val="24CA07A7"/>
    <w:multiLevelType w:val="hybridMultilevel"/>
    <w:tmpl w:val="FB36CA14"/>
    <w:lvl w:ilvl="0" w:tplc="04090001">
      <w:start w:val="1"/>
      <w:numFmt w:val="bullet"/>
      <w:lvlText w:val=""/>
      <w:lvlJc w:val="left"/>
      <w:pPr>
        <w:ind w:left="1196" w:hanging="360"/>
      </w:pPr>
      <w:rPr>
        <w:rFonts w:ascii="Symbol" w:hAnsi="Symbol" w:hint="default"/>
      </w:rPr>
    </w:lvl>
    <w:lvl w:ilvl="1" w:tplc="FFFFFFFF" w:tentative="1">
      <w:start w:val="1"/>
      <w:numFmt w:val="bullet"/>
      <w:lvlText w:val="o"/>
      <w:lvlJc w:val="left"/>
      <w:pPr>
        <w:ind w:left="1916" w:hanging="360"/>
      </w:pPr>
      <w:rPr>
        <w:rFonts w:ascii="Courier New" w:hAnsi="Courier New" w:cs="Courier New" w:hint="default"/>
      </w:rPr>
    </w:lvl>
    <w:lvl w:ilvl="2" w:tplc="FFFFFFFF" w:tentative="1">
      <w:start w:val="1"/>
      <w:numFmt w:val="bullet"/>
      <w:lvlText w:val=""/>
      <w:lvlJc w:val="left"/>
      <w:pPr>
        <w:ind w:left="2636" w:hanging="360"/>
      </w:pPr>
      <w:rPr>
        <w:rFonts w:ascii="Wingdings" w:hAnsi="Wingdings" w:hint="default"/>
      </w:rPr>
    </w:lvl>
    <w:lvl w:ilvl="3" w:tplc="FFFFFFFF" w:tentative="1">
      <w:start w:val="1"/>
      <w:numFmt w:val="bullet"/>
      <w:lvlText w:val=""/>
      <w:lvlJc w:val="left"/>
      <w:pPr>
        <w:ind w:left="3356" w:hanging="360"/>
      </w:pPr>
      <w:rPr>
        <w:rFonts w:ascii="Symbol" w:hAnsi="Symbol" w:hint="default"/>
      </w:rPr>
    </w:lvl>
    <w:lvl w:ilvl="4" w:tplc="FFFFFFFF" w:tentative="1">
      <w:start w:val="1"/>
      <w:numFmt w:val="bullet"/>
      <w:lvlText w:val="o"/>
      <w:lvlJc w:val="left"/>
      <w:pPr>
        <w:ind w:left="4076" w:hanging="360"/>
      </w:pPr>
      <w:rPr>
        <w:rFonts w:ascii="Courier New" w:hAnsi="Courier New" w:cs="Courier New" w:hint="default"/>
      </w:rPr>
    </w:lvl>
    <w:lvl w:ilvl="5" w:tplc="FFFFFFFF" w:tentative="1">
      <w:start w:val="1"/>
      <w:numFmt w:val="bullet"/>
      <w:lvlText w:val=""/>
      <w:lvlJc w:val="left"/>
      <w:pPr>
        <w:ind w:left="4796" w:hanging="360"/>
      </w:pPr>
      <w:rPr>
        <w:rFonts w:ascii="Wingdings" w:hAnsi="Wingdings" w:hint="default"/>
      </w:rPr>
    </w:lvl>
    <w:lvl w:ilvl="6" w:tplc="FFFFFFFF" w:tentative="1">
      <w:start w:val="1"/>
      <w:numFmt w:val="bullet"/>
      <w:lvlText w:val=""/>
      <w:lvlJc w:val="left"/>
      <w:pPr>
        <w:ind w:left="5516" w:hanging="360"/>
      </w:pPr>
      <w:rPr>
        <w:rFonts w:ascii="Symbol" w:hAnsi="Symbol" w:hint="default"/>
      </w:rPr>
    </w:lvl>
    <w:lvl w:ilvl="7" w:tplc="FFFFFFFF" w:tentative="1">
      <w:start w:val="1"/>
      <w:numFmt w:val="bullet"/>
      <w:lvlText w:val="o"/>
      <w:lvlJc w:val="left"/>
      <w:pPr>
        <w:ind w:left="6236" w:hanging="360"/>
      </w:pPr>
      <w:rPr>
        <w:rFonts w:ascii="Courier New" w:hAnsi="Courier New" w:cs="Courier New" w:hint="default"/>
      </w:rPr>
    </w:lvl>
    <w:lvl w:ilvl="8" w:tplc="FFFFFFFF" w:tentative="1">
      <w:start w:val="1"/>
      <w:numFmt w:val="bullet"/>
      <w:lvlText w:val=""/>
      <w:lvlJc w:val="left"/>
      <w:pPr>
        <w:ind w:left="6956" w:hanging="360"/>
      </w:pPr>
      <w:rPr>
        <w:rFonts w:ascii="Wingdings" w:hAnsi="Wingdings" w:hint="default"/>
      </w:rPr>
    </w:lvl>
  </w:abstractNum>
  <w:abstractNum w:abstractNumId="12" w15:restartNumberingAfterBreak="0">
    <w:nsid w:val="26164609"/>
    <w:multiLevelType w:val="hybridMultilevel"/>
    <w:tmpl w:val="7F44CA50"/>
    <w:lvl w:ilvl="0" w:tplc="04090001">
      <w:start w:val="1"/>
      <w:numFmt w:val="bullet"/>
      <w:lvlText w:val=""/>
      <w:lvlJc w:val="left"/>
      <w:pPr>
        <w:ind w:left="1196" w:hanging="360"/>
      </w:pPr>
      <w:rPr>
        <w:rFonts w:ascii="Symbol" w:hAnsi="Symbol" w:hint="default"/>
      </w:rPr>
    </w:lvl>
    <w:lvl w:ilvl="1" w:tplc="04090003" w:tentative="1">
      <w:start w:val="1"/>
      <w:numFmt w:val="bullet"/>
      <w:lvlText w:val="o"/>
      <w:lvlJc w:val="left"/>
      <w:pPr>
        <w:ind w:left="1916" w:hanging="360"/>
      </w:pPr>
      <w:rPr>
        <w:rFonts w:ascii="Courier New" w:hAnsi="Courier New" w:cs="Courier New" w:hint="default"/>
      </w:rPr>
    </w:lvl>
    <w:lvl w:ilvl="2" w:tplc="04090005" w:tentative="1">
      <w:start w:val="1"/>
      <w:numFmt w:val="bullet"/>
      <w:lvlText w:val=""/>
      <w:lvlJc w:val="left"/>
      <w:pPr>
        <w:ind w:left="2636" w:hanging="360"/>
      </w:pPr>
      <w:rPr>
        <w:rFonts w:ascii="Wingdings" w:hAnsi="Wingdings" w:hint="default"/>
      </w:rPr>
    </w:lvl>
    <w:lvl w:ilvl="3" w:tplc="04090001" w:tentative="1">
      <w:start w:val="1"/>
      <w:numFmt w:val="bullet"/>
      <w:lvlText w:val=""/>
      <w:lvlJc w:val="left"/>
      <w:pPr>
        <w:ind w:left="3356" w:hanging="360"/>
      </w:pPr>
      <w:rPr>
        <w:rFonts w:ascii="Symbol" w:hAnsi="Symbol" w:hint="default"/>
      </w:rPr>
    </w:lvl>
    <w:lvl w:ilvl="4" w:tplc="04090003" w:tentative="1">
      <w:start w:val="1"/>
      <w:numFmt w:val="bullet"/>
      <w:lvlText w:val="o"/>
      <w:lvlJc w:val="left"/>
      <w:pPr>
        <w:ind w:left="4076" w:hanging="360"/>
      </w:pPr>
      <w:rPr>
        <w:rFonts w:ascii="Courier New" w:hAnsi="Courier New" w:cs="Courier New" w:hint="default"/>
      </w:rPr>
    </w:lvl>
    <w:lvl w:ilvl="5" w:tplc="04090005" w:tentative="1">
      <w:start w:val="1"/>
      <w:numFmt w:val="bullet"/>
      <w:lvlText w:val=""/>
      <w:lvlJc w:val="left"/>
      <w:pPr>
        <w:ind w:left="4796" w:hanging="360"/>
      </w:pPr>
      <w:rPr>
        <w:rFonts w:ascii="Wingdings" w:hAnsi="Wingdings" w:hint="default"/>
      </w:rPr>
    </w:lvl>
    <w:lvl w:ilvl="6" w:tplc="04090001" w:tentative="1">
      <w:start w:val="1"/>
      <w:numFmt w:val="bullet"/>
      <w:lvlText w:val=""/>
      <w:lvlJc w:val="left"/>
      <w:pPr>
        <w:ind w:left="5516" w:hanging="360"/>
      </w:pPr>
      <w:rPr>
        <w:rFonts w:ascii="Symbol" w:hAnsi="Symbol" w:hint="default"/>
      </w:rPr>
    </w:lvl>
    <w:lvl w:ilvl="7" w:tplc="04090003" w:tentative="1">
      <w:start w:val="1"/>
      <w:numFmt w:val="bullet"/>
      <w:lvlText w:val="o"/>
      <w:lvlJc w:val="left"/>
      <w:pPr>
        <w:ind w:left="6236" w:hanging="360"/>
      </w:pPr>
      <w:rPr>
        <w:rFonts w:ascii="Courier New" w:hAnsi="Courier New" w:cs="Courier New" w:hint="default"/>
      </w:rPr>
    </w:lvl>
    <w:lvl w:ilvl="8" w:tplc="04090005" w:tentative="1">
      <w:start w:val="1"/>
      <w:numFmt w:val="bullet"/>
      <w:lvlText w:val=""/>
      <w:lvlJc w:val="left"/>
      <w:pPr>
        <w:ind w:left="6956" w:hanging="360"/>
      </w:pPr>
      <w:rPr>
        <w:rFonts w:ascii="Wingdings" w:hAnsi="Wingdings" w:hint="default"/>
      </w:rPr>
    </w:lvl>
  </w:abstractNum>
  <w:abstractNum w:abstractNumId="13" w15:restartNumberingAfterBreak="0">
    <w:nsid w:val="27AF24A4"/>
    <w:multiLevelType w:val="hybridMultilevel"/>
    <w:tmpl w:val="D8E0885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 w15:restartNumberingAfterBreak="0">
    <w:nsid w:val="2DF60298"/>
    <w:multiLevelType w:val="hybridMultilevel"/>
    <w:tmpl w:val="4858A72C"/>
    <w:lvl w:ilvl="0" w:tplc="042A0009">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5" w15:restartNumberingAfterBreak="0">
    <w:nsid w:val="325D44DD"/>
    <w:multiLevelType w:val="hybridMultilevel"/>
    <w:tmpl w:val="B986EE20"/>
    <w:lvl w:ilvl="0" w:tplc="015A2D2C">
      <w:numFmt w:val="bullet"/>
      <w:lvlText w:val="-"/>
      <w:lvlJc w:val="right"/>
      <w:pPr>
        <w:ind w:left="720" w:hanging="360"/>
      </w:pPr>
      <w:rPr>
        <w:rFonts w:ascii="Times New Roman" w:eastAsia="Calibr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6215E67"/>
    <w:multiLevelType w:val="hybridMultilevel"/>
    <w:tmpl w:val="BED0D230"/>
    <w:lvl w:ilvl="0" w:tplc="042A0009">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7" w15:restartNumberingAfterBreak="0">
    <w:nsid w:val="37447103"/>
    <w:multiLevelType w:val="hybridMultilevel"/>
    <w:tmpl w:val="85E2CF0C"/>
    <w:lvl w:ilvl="0" w:tplc="015A2D2C">
      <w:numFmt w:val="bullet"/>
      <w:lvlText w:val="-"/>
      <w:lvlJc w:val="right"/>
      <w:pPr>
        <w:ind w:left="1440" w:hanging="360"/>
      </w:pPr>
      <w:rPr>
        <w:rFonts w:ascii="Times New Roman" w:eastAsia="Calibr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38280EC1"/>
    <w:multiLevelType w:val="hybridMultilevel"/>
    <w:tmpl w:val="51D23FE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9" w15:restartNumberingAfterBreak="0">
    <w:nsid w:val="3E130CF1"/>
    <w:multiLevelType w:val="hybridMultilevel"/>
    <w:tmpl w:val="1D465FF4"/>
    <w:lvl w:ilvl="0" w:tplc="015A2D2C">
      <w:numFmt w:val="bullet"/>
      <w:lvlText w:val="-"/>
      <w:lvlJc w:val="right"/>
      <w:pPr>
        <w:ind w:left="778" w:hanging="360"/>
      </w:pPr>
      <w:rPr>
        <w:rFonts w:ascii="Times New Roman" w:eastAsia="Calibri" w:hAnsi="Times New Roman" w:cs="Times New Roman" w:hint="default"/>
      </w:rPr>
    </w:lvl>
    <w:lvl w:ilvl="1" w:tplc="FFFFFFFF" w:tentative="1">
      <w:start w:val="1"/>
      <w:numFmt w:val="bullet"/>
      <w:lvlText w:val="o"/>
      <w:lvlJc w:val="left"/>
      <w:pPr>
        <w:ind w:left="1498" w:hanging="360"/>
      </w:pPr>
      <w:rPr>
        <w:rFonts w:ascii="Courier New" w:hAnsi="Courier New" w:cs="Courier New" w:hint="default"/>
      </w:rPr>
    </w:lvl>
    <w:lvl w:ilvl="2" w:tplc="FFFFFFFF" w:tentative="1">
      <w:start w:val="1"/>
      <w:numFmt w:val="bullet"/>
      <w:lvlText w:val=""/>
      <w:lvlJc w:val="left"/>
      <w:pPr>
        <w:ind w:left="2218" w:hanging="360"/>
      </w:pPr>
      <w:rPr>
        <w:rFonts w:ascii="Wingdings" w:hAnsi="Wingdings" w:hint="default"/>
      </w:rPr>
    </w:lvl>
    <w:lvl w:ilvl="3" w:tplc="FFFFFFFF" w:tentative="1">
      <w:start w:val="1"/>
      <w:numFmt w:val="bullet"/>
      <w:lvlText w:val=""/>
      <w:lvlJc w:val="left"/>
      <w:pPr>
        <w:ind w:left="2938" w:hanging="360"/>
      </w:pPr>
      <w:rPr>
        <w:rFonts w:ascii="Symbol" w:hAnsi="Symbol" w:hint="default"/>
      </w:rPr>
    </w:lvl>
    <w:lvl w:ilvl="4" w:tplc="FFFFFFFF" w:tentative="1">
      <w:start w:val="1"/>
      <w:numFmt w:val="bullet"/>
      <w:lvlText w:val="o"/>
      <w:lvlJc w:val="left"/>
      <w:pPr>
        <w:ind w:left="3658" w:hanging="360"/>
      </w:pPr>
      <w:rPr>
        <w:rFonts w:ascii="Courier New" w:hAnsi="Courier New" w:cs="Courier New" w:hint="default"/>
      </w:rPr>
    </w:lvl>
    <w:lvl w:ilvl="5" w:tplc="FFFFFFFF" w:tentative="1">
      <w:start w:val="1"/>
      <w:numFmt w:val="bullet"/>
      <w:lvlText w:val=""/>
      <w:lvlJc w:val="left"/>
      <w:pPr>
        <w:ind w:left="4378" w:hanging="360"/>
      </w:pPr>
      <w:rPr>
        <w:rFonts w:ascii="Wingdings" w:hAnsi="Wingdings" w:hint="default"/>
      </w:rPr>
    </w:lvl>
    <w:lvl w:ilvl="6" w:tplc="FFFFFFFF" w:tentative="1">
      <w:start w:val="1"/>
      <w:numFmt w:val="bullet"/>
      <w:lvlText w:val=""/>
      <w:lvlJc w:val="left"/>
      <w:pPr>
        <w:ind w:left="5098" w:hanging="360"/>
      </w:pPr>
      <w:rPr>
        <w:rFonts w:ascii="Symbol" w:hAnsi="Symbol" w:hint="default"/>
      </w:rPr>
    </w:lvl>
    <w:lvl w:ilvl="7" w:tplc="FFFFFFFF" w:tentative="1">
      <w:start w:val="1"/>
      <w:numFmt w:val="bullet"/>
      <w:lvlText w:val="o"/>
      <w:lvlJc w:val="left"/>
      <w:pPr>
        <w:ind w:left="5818" w:hanging="360"/>
      </w:pPr>
      <w:rPr>
        <w:rFonts w:ascii="Courier New" w:hAnsi="Courier New" w:cs="Courier New" w:hint="default"/>
      </w:rPr>
    </w:lvl>
    <w:lvl w:ilvl="8" w:tplc="FFFFFFFF" w:tentative="1">
      <w:start w:val="1"/>
      <w:numFmt w:val="bullet"/>
      <w:lvlText w:val=""/>
      <w:lvlJc w:val="left"/>
      <w:pPr>
        <w:ind w:left="6538" w:hanging="360"/>
      </w:pPr>
      <w:rPr>
        <w:rFonts w:ascii="Wingdings" w:hAnsi="Wingdings" w:hint="default"/>
      </w:rPr>
    </w:lvl>
  </w:abstractNum>
  <w:abstractNum w:abstractNumId="20" w15:restartNumberingAfterBreak="0">
    <w:nsid w:val="3ECA0D1F"/>
    <w:multiLevelType w:val="hybridMultilevel"/>
    <w:tmpl w:val="430EF3B8"/>
    <w:lvl w:ilvl="0" w:tplc="042A0007">
      <w:start w:val="1"/>
      <w:numFmt w:val="bullet"/>
      <w:lvlText w:val=""/>
      <w:lvlJc w:val="left"/>
      <w:pPr>
        <w:ind w:left="2520" w:hanging="360"/>
      </w:pPr>
      <w:rPr>
        <w:rFonts w:ascii="Symbol" w:hAnsi="Symbol" w:hint="default"/>
      </w:rPr>
    </w:lvl>
    <w:lvl w:ilvl="1" w:tplc="042A0003" w:tentative="1">
      <w:start w:val="1"/>
      <w:numFmt w:val="bullet"/>
      <w:lvlText w:val="o"/>
      <w:lvlJc w:val="left"/>
      <w:pPr>
        <w:ind w:left="3240" w:hanging="360"/>
      </w:pPr>
      <w:rPr>
        <w:rFonts w:ascii="Courier New" w:hAnsi="Courier New" w:cs="Courier New" w:hint="default"/>
      </w:rPr>
    </w:lvl>
    <w:lvl w:ilvl="2" w:tplc="042A0005" w:tentative="1">
      <w:start w:val="1"/>
      <w:numFmt w:val="bullet"/>
      <w:lvlText w:val=""/>
      <w:lvlJc w:val="left"/>
      <w:pPr>
        <w:ind w:left="3960" w:hanging="360"/>
      </w:pPr>
      <w:rPr>
        <w:rFonts w:ascii="Wingdings" w:hAnsi="Wingdings" w:hint="default"/>
      </w:rPr>
    </w:lvl>
    <w:lvl w:ilvl="3" w:tplc="042A0001" w:tentative="1">
      <w:start w:val="1"/>
      <w:numFmt w:val="bullet"/>
      <w:lvlText w:val=""/>
      <w:lvlJc w:val="left"/>
      <w:pPr>
        <w:ind w:left="4680" w:hanging="360"/>
      </w:pPr>
      <w:rPr>
        <w:rFonts w:ascii="Symbol" w:hAnsi="Symbol" w:hint="default"/>
      </w:rPr>
    </w:lvl>
    <w:lvl w:ilvl="4" w:tplc="042A0003" w:tentative="1">
      <w:start w:val="1"/>
      <w:numFmt w:val="bullet"/>
      <w:lvlText w:val="o"/>
      <w:lvlJc w:val="left"/>
      <w:pPr>
        <w:ind w:left="5400" w:hanging="360"/>
      </w:pPr>
      <w:rPr>
        <w:rFonts w:ascii="Courier New" w:hAnsi="Courier New" w:cs="Courier New" w:hint="default"/>
      </w:rPr>
    </w:lvl>
    <w:lvl w:ilvl="5" w:tplc="042A0005" w:tentative="1">
      <w:start w:val="1"/>
      <w:numFmt w:val="bullet"/>
      <w:lvlText w:val=""/>
      <w:lvlJc w:val="left"/>
      <w:pPr>
        <w:ind w:left="6120" w:hanging="360"/>
      </w:pPr>
      <w:rPr>
        <w:rFonts w:ascii="Wingdings" w:hAnsi="Wingdings" w:hint="default"/>
      </w:rPr>
    </w:lvl>
    <w:lvl w:ilvl="6" w:tplc="042A0001" w:tentative="1">
      <w:start w:val="1"/>
      <w:numFmt w:val="bullet"/>
      <w:lvlText w:val=""/>
      <w:lvlJc w:val="left"/>
      <w:pPr>
        <w:ind w:left="6840" w:hanging="360"/>
      </w:pPr>
      <w:rPr>
        <w:rFonts w:ascii="Symbol" w:hAnsi="Symbol" w:hint="default"/>
      </w:rPr>
    </w:lvl>
    <w:lvl w:ilvl="7" w:tplc="042A0003" w:tentative="1">
      <w:start w:val="1"/>
      <w:numFmt w:val="bullet"/>
      <w:lvlText w:val="o"/>
      <w:lvlJc w:val="left"/>
      <w:pPr>
        <w:ind w:left="7560" w:hanging="360"/>
      </w:pPr>
      <w:rPr>
        <w:rFonts w:ascii="Courier New" w:hAnsi="Courier New" w:cs="Courier New" w:hint="default"/>
      </w:rPr>
    </w:lvl>
    <w:lvl w:ilvl="8" w:tplc="042A0005" w:tentative="1">
      <w:start w:val="1"/>
      <w:numFmt w:val="bullet"/>
      <w:lvlText w:val=""/>
      <w:lvlJc w:val="left"/>
      <w:pPr>
        <w:ind w:left="8280" w:hanging="360"/>
      </w:pPr>
      <w:rPr>
        <w:rFonts w:ascii="Wingdings" w:hAnsi="Wingdings" w:hint="default"/>
      </w:rPr>
    </w:lvl>
  </w:abstractNum>
  <w:abstractNum w:abstractNumId="21" w15:restartNumberingAfterBreak="0">
    <w:nsid w:val="408E5B18"/>
    <w:multiLevelType w:val="hybridMultilevel"/>
    <w:tmpl w:val="5882E6A2"/>
    <w:lvl w:ilvl="0" w:tplc="04090001">
      <w:start w:val="1"/>
      <w:numFmt w:val="bullet"/>
      <w:lvlText w:val=""/>
      <w:lvlJc w:val="left"/>
      <w:pPr>
        <w:ind w:left="1196" w:hanging="360"/>
      </w:pPr>
      <w:rPr>
        <w:rFonts w:ascii="Symbol" w:hAnsi="Symbol" w:hint="default"/>
      </w:rPr>
    </w:lvl>
    <w:lvl w:ilvl="1" w:tplc="FFFFFFFF" w:tentative="1">
      <w:start w:val="1"/>
      <w:numFmt w:val="bullet"/>
      <w:lvlText w:val="o"/>
      <w:lvlJc w:val="left"/>
      <w:pPr>
        <w:ind w:left="1916" w:hanging="360"/>
      </w:pPr>
      <w:rPr>
        <w:rFonts w:ascii="Courier New" w:hAnsi="Courier New" w:cs="Courier New" w:hint="default"/>
      </w:rPr>
    </w:lvl>
    <w:lvl w:ilvl="2" w:tplc="FFFFFFFF" w:tentative="1">
      <w:start w:val="1"/>
      <w:numFmt w:val="bullet"/>
      <w:lvlText w:val=""/>
      <w:lvlJc w:val="left"/>
      <w:pPr>
        <w:ind w:left="2636" w:hanging="360"/>
      </w:pPr>
      <w:rPr>
        <w:rFonts w:ascii="Wingdings" w:hAnsi="Wingdings" w:hint="default"/>
      </w:rPr>
    </w:lvl>
    <w:lvl w:ilvl="3" w:tplc="FFFFFFFF" w:tentative="1">
      <w:start w:val="1"/>
      <w:numFmt w:val="bullet"/>
      <w:lvlText w:val=""/>
      <w:lvlJc w:val="left"/>
      <w:pPr>
        <w:ind w:left="3356" w:hanging="360"/>
      </w:pPr>
      <w:rPr>
        <w:rFonts w:ascii="Symbol" w:hAnsi="Symbol" w:hint="default"/>
      </w:rPr>
    </w:lvl>
    <w:lvl w:ilvl="4" w:tplc="FFFFFFFF" w:tentative="1">
      <w:start w:val="1"/>
      <w:numFmt w:val="bullet"/>
      <w:lvlText w:val="o"/>
      <w:lvlJc w:val="left"/>
      <w:pPr>
        <w:ind w:left="4076" w:hanging="360"/>
      </w:pPr>
      <w:rPr>
        <w:rFonts w:ascii="Courier New" w:hAnsi="Courier New" w:cs="Courier New" w:hint="default"/>
      </w:rPr>
    </w:lvl>
    <w:lvl w:ilvl="5" w:tplc="FFFFFFFF" w:tentative="1">
      <w:start w:val="1"/>
      <w:numFmt w:val="bullet"/>
      <w:lvlText w:val=""/>
      <w:lvlJc w:val="left"/>
      <w:pPr>
        <w:ind w:left="4796" w:hanging="360"/>
      </w:pPr>
      <w:rPr>
        <w:rFonts w:ascii="Wingdings" w:hAnsi="Wingdings" w:hint="default"/>
      </w:rPr>
    </w:lvl>
    <w:lvl w:ilvl="6" w:tplc="FFFFFFFF" w:tentative="1">
      <w:start w:val="1"/>
      <w:numFmt w:val="bullet"/>
      <w:lvlText w:val=""/>
      <w:lvlJc w:val="left"/>
      <w:pPr>
        <w:ind w:left="5516" w:hanging="360"/>
      </w:pPr>
      <w:rPr>
        <w:rFonts w:ascii="Symbol" w:hAnsi="Symbol" w:hint="default"/>
      </w:rPr>
    </w:lvl>
    <w:lvl w:ilvl="7" w:tplc="FFFFFFFF" w:tentative="1">
      <w:start w:val="1"/>
      <w:numFmt w:val="bullet"/>
      <w:lvlText w:val="o"/>
      <w:lvlJc w:val="left"/>
      <w:pPr>
        <w:ind w:left="6236" w:hanging="360"/>
      </w:pPr>
      <w:rPr>
        <w:rFonts w:ascii="Courier New" w:hAnsi="Courier New" w:cs="Courier New" w:hint="default"/>
      </w:rPr>
    </w:lvl>
    <w:lvl w:ilvl="8" w:tplc="FFFFFFFF" w:tentative="1">
      <w:start w:val="1"/>
      <w:numFmt w:val="bullet"/>
      <w:lvlText w:val=""/>
      <w:lvlJc w:val="left"/>
      <w:pPr>
        <w:ind w:left="6956" w:hanging="360"/>
      </w:pPr>
      <w:rPr>
        <w:rFonts w:ascii="Wingdings" w:hAnsi="Wingdings" w:hint="default"/>
      </w:rPr>
    </w:lvl>
  </w:abstractNum>
  <w:abstractNum w:abstractNumId="22" w15:restartNumberingAfterBreak="0">
    <w:nsid w:val="43D20875"/>
    <w:multiLevelType w:val="hybridMultilevel"/>
    <w:tmpl w:val="2C82C6D6"/>
    <w:lvl w:ilvl="0" w:tplc="042A0009">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3" w15:restartNumberingAfterBreak="0">
    <w:nsid w:val="45D37347"/>
    <w:multiLevelType w:val="hybridMultilevel"/>
    <w:tmpl w:val="057CA832"/>
    <w:lvl w:ilvl="0" w:tplc="56C068FC">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60D2A7C"/>
    <w:multiLevelType w:val="hybridMultilevel"/>
    <w:tmpl w:val="1FE612A0"/>
    <w:lvl w:ilvl="0" w:tplc="042A0009">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5" w15:restartNumberingAfterBreak="0">
    <w:nsid w:val="466312EE"/>
    <w:multiLevelType w:val="hybridMultilevel"/>
    <w:tmpl w:val="A7560182"/>
    <w:lvl w:ilvl="0" w:tplc="04090001">
      <w:start w:val="1"/>
      <w:numFmt w:val="bullet"/>
      <w:lvlText w:val=""/>
      <w:lvlJc w:val="left"/>
      <w:pPr>
        <w:ind w:left="841" w:hanging="360"/>
      </w:pPr>
      <w:rPr>
        <w:rFonts w:ascii="Symbol" w:hAnsi="Symbol" w:hint="default"/>
      </w:rPr>
    </w:lvl>
    <w:lvl w:ilvl="1" w:tplc="FFFFFFFF" w:tentative="1">
      <w:start w:val="1"/>
      <w:numFmt w:val="bullet"/>
      <w:lvlText w:val="o"/>
      <w:lvlJc w:val="left"/>
      <w:pPr>
        <w:ind w:left="1561" w:hanging="360"/>
      </w:pPr>
      <w:rPr>
        <w:rFonts w:ascii="Courier New" w:hAnsi="Courier New" w:cs="Courier New" w:hint="default"/>
      </w:rPr>
    </w:lvl>
    <w:lvl w:ilvl="2" w:tplc="FFFFFFFF" w:tentative="1">
      <w:start w:val="1"/>
      <w:numFmt w:val="bullet"/>
      <w:lvlText w:val=""/>
      <w:lvlJc w:val="left"/>
      <w:pPr>
        <w:ind w:left="2281" w:hanging="360"/>
      </w:pPr>
      <w:rPr>
        <w:rFonts w:ascii="Wingdings" w:hAnsi="Wingdings" w:hint="default"/>
      </w:rPr>
    </w:lvl>
    <w:lvl w:ilvl="3" w:tplc="FFFFFFFF" w:tentative="1">
      <w:start w:val="1"/>
      <w:numFmt w:val="bullet"/>
      <w:lvlText w:val=""/>
      <w:lvlJc w:val="left"/>
      <w:pPr>
        <w:ind w:left="3001" w:hanging="360"/>
      </w:pPr>
      <w:rPr>
        <w:rFonts w:ascii="Symbol" w:hAnsi="Symbol" w:hint="default"/>
      </w:rPr>
    </w:lvl>
    <w:lvl w:ilvl="4" w:tplc="FFFFFFFF" w:tentative="1">
      <w:start w:val="1"/>
      <w:numFmt w:val="bullet"/>
      <w:lvlText w:val="o"/>
      <w:lvlJc w:val="left"/>
      <w:pPr>
        <w:ind w:left="3721" w:hanging="360"/>
      </w:pPr>
      <w:rPr>
        <w:rFonts w:ascii="Courier New" w:hAnsi="Courier New" w:cs="Courier New" w:hint="default"/>
      </w:rPr>
    </w:lvl>
    <w:lvl w:ilvl="5" w:tplc="FFFFFFFF" w:tentative="1">
      <w:start w:val="1"/>
      <w:numFmt w:val="bullet"/>
      <w:lvlText w:val=""/>
      <w:lvlJc w:val="left"/>
      <w:pPr>
        <w:ind w:left="4441" w:hanging="360"/>
      </w:pPr>
      <w:rPr>
        <w:rFonts w:ascii="Wingdings" w:hAnsi="Wingdings" w:hint="default"/>
      </w:rPr>
    </w:lvl>
    <w:lvl w:ilvl="6" w:tplc="FFFFFFFF" w:tentative="1">
      <w:start w:val="1"/>
      <w:numFmt w:val="bullet"/>
      <w:lvlText w:val=""/>
      <w:lvlJc w:val="left"/>
      <w:pPr>
        <w:ind w:left="5161" w:hanging="360"/>
      </w:pPr>
      <w:rPr>
        <w:rFonts w:ascii="Symbol" w:hAnsi="Symbol" w:hint="default"/>
      </w:rPr>
    </w:lvl>
    <w:lvl w:ilvl="7" w:tplc="FFFFFFFF" w:tentative="1">
      <w:start w:val="1"/>
      <w:numFmt w:val="bullet"/>
      <w:lvlText w:val="o"/>
      <w:lvlJc w:val="left"/>
      <w:pPr>
        <w:ind w:left="5881" w:hanging="360"/>
      </w:pPr>
      <w:rPr>
        <w:rFonts w:ascii="Courier New" w:hAnsi="Courier New" w:cs="Courier New" w:hint="default"/>
      </w:rPr>
    </w:lvl>
    <w:lvl w:ilvl="8" w:tplc="FFFFFFFF" w:tentative="1">
      <w:start w:val="1"/>
      <w:numFmt w:val="bullet"/>
      <w:lvlText w:val=""/>
      <w:lvlJc w:val="left"/>
      <w:pPr>
        <w:ind w:left="6601" w:hanging="360"/>
      </w:pPr>
      <w:rPr>
        <w:rFonts w:ascii="Wingdings" w:hAnsi="Wingdings" w:hint="default"/>
      </w:rPr>
    </w:lvl>
  </w:abstractNum>
  <w:abstractNum w:abstractNumId="26" w15:restartNumberingAfterBreak="0">
    <w:nsid w:val="4A403A6B"/>
    <w:multiLevelType w:val="hybridMultilevel"/>
    <w:tmpl w:val="90F217F4"/>
    <w:lvl w:ilvl="0" w:tplc="042A0009">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7" w15:restartNumberingAfterBreak="0">
    <w:nsid w:val="4D5B5FF1"/>
    <w:multiLevelType w:val="hybridMultilevel"/>
    <w:tmpl w:val="E44A7B32"/>
    <w:lvl w:ilvl="0" w:tplc="042A0009">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8" w15:restartNumberingAfterBreak="0">
    <w:nsid w:val="505046E0"/>
    <w:multiLevelType w:val="hybridMultilevel"/>
    <w:tmpl w:val="F17CB424"/>
    <w:lvl w:ilvl="0" w:tplc="015A2D2C">
      <w:numFmt w:val="bullet"/>
      <w:lvlText w:val="-"/>
      <w:lvlJc w:val="right"/>
      <w:pPr>
        <w:ind w:left="450" w:hanging="360"/>
      </w:pPr>
      <w:rPr>
        <w:rFonts w:ascii="Times New Roman" w:eastAsia="Calibri" w:hAnsi="Times New Roman" w:cs="Times New Roman" w:hint="default"/>
      </w:rPr>
    </w:lvl>
    <w:lvl w:ilvl="1" w:tplc="FFFFFFFF" w:tentative="1">
      <w:start w:val="1"/>
      <w:numFmt w:val="bullet"/>
      <w:lvlText w:val="o"/>
      <w:lvlJc w:val="left"/>
      <w:pPr>
        <w:ind w:left="1498" w:hanging="360"/>
      </w:pPr>
      <w:rPr>
        <w:rFonts w:ascii="Courier New" w:hAnsi="Courier New" w:cs="Courier New" w:hint="default"/>
      </w:rPr>
    </w:lvl>
    <w:lvl w:ilvl="2" w:tplc="FFFFFFFF" w:tentative="1">
      <w:start w:val="1"/>
      <w:numFmt w:val="bullet"/>
      <w:lvlText w:val=""/>
      <w:lvlJc w:val="left"/>
      <w:pPr>
        <w:ind w:left="2218" w:hanging="360"/>
      </w:pPr>
      <w:rPr>
        <w:rFonts w:ascii="Wingdings" w:hAnsi="Wingdings" w:hint="default"/>
      </w:rPr>
    </w:lvl>
    <w:lvl w:ilvl="3" w:tplc="FFFFFFFF" w:tentative="1">
      <w:start w:val="1"/>
      <w:numFmt w:val="bullet"/>
      <w:lvlText w:val=""/>
      <w:lvlJc w:val="left"/>
      <w:pPr>
        <w:ind w:left="2938" w:hanging="360"/>
      </w:pPr>
      <w:rPr>
        <w:rFonts w:ascii="Symbol" w:hAnsi="Symbol" w:hint="default"/>
      </w:rPr>
    </w:lvl>
    <w:lvl w:ilvl="4" w:tplc="FFFFFFFF" w:tentative="1">
      <w:start w:val="1"/>
      <w:numFmt w:val="bullet"/>
      <w:lvlText w:val="o"/>
      <w:lvlJc w:val="left"/>
      <w:pPr>
        <w:ind w:left="3658" w:hanging="360"/>
      </w:pPr>
      <w:rPr>
        <w:rFonts w:ascii="Courier New" w:hAnsi="Courier New" w:cs="Courier New" w:hint="default"/>
      </w:rPr>
    </w:lvl>
    <w:lvl w:ilvl="5" w:tplc="FFFFFFFF" w:tentative="1">
      <w:start w:val="1"/>
      <w:numFmt w:val="bullet"/>
      <w:lvlText w:val=""/>
      <w:lvlJc w:val="left"/>
      <w:pPr>
        <w:ind w:left="4378" w:hanging="360"/>
      </w:pPr>
      <w:rPr>
        <w:rFonts w:ascii="Wingdings" w:hAnsi="Wingdings" w:hint="default"/>
      </w:rPr>
    </w:lvl>
    <w:lvl w:ilvl="6" w:tplc="FFFFFFFF" w:tentative="1">
      <w:start w:val="1"/>
      <w:numFmt w:val="bullet"/>
      <w:lvlText w:val=""/>
      <w:lvlJc w:val="left"/>
      <w:pPr>
        <w:ind w:left="5098" w:hanging="360"/>
      </w:pPr>
      <w:rPr>
        <w:rFonts w:ascii="Symbol" w:hAnsi="Symbol" w:hint="default"/>
      </w:rPr>
    </w:lvl>
    <w:lvl w:ilvl="7" w:tplc="FFFFFFFF" w:tentative="1">
      <w:start w:val="1"/>
      <w:numFmt w:val="bullet"/>
      <w:lvlText w:val="o"/>
      <w:lvlJc w:val="left"/>
      <w:pPr>
        <w:ind w:left="5818" w:hanging="360"/>
      </w:pPr>
      <w:rPr>
        <w:rFonts w:ascii="Courier New" w:hAnsi="Courier New" w:cs="Courier New" w:hint="default"/>
      </w:rPr>
    </w:lvl>
    <w:lvl w:ilvl="8" w:tplc="FFFFFFFF" w:tentative="1">
      <w:start w:val="1"/>
      <w:numFmt w:val="bullet"/>
      <w:lvlText w:val=""/>
      <w:lvlJc w:val="left"/>
      <w:pPr>
        <w:ind w:left="6538" w:hanging="360"/>
      </w:pPr>
      <w:rPr>
        <w:rFonts w:ascii="Wingdings" w:hAnsi="Wingdings" w:hint="default"/>
      </w:rPr>
    </w:lvl>
  </w:abstractNum>
  <w:abstractNum w:abstractNumId="29" w15:restartNumberingAfterBreak="0">
    <w:nsid w:val="54063577"/>
    <w:multiLevelType w:val="hybridMultilevel"/>
    <w:tmpl w:val="A9EAF27E"/>
    <w:lvl w:ilvl="0" w:tplc="015A2D2C">
      <w:numFmt w:val="bullet"/>
      <w:lvlText w:val="-"/>
      <w:lvlJc w:val="righ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6A37819"/>
    <w:multiLevelType w:val="hybridMultilevel"/>
    <w:tmpl w:val="B9BABD30"/>
    <w:lvl w:ilvl="0" w:tplc="015A2D2C">
      <w:numFmt w:val="bullet"/>
      <w:lvlText w:val="-"/>
      <w:lvlJc w:val="righ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B9E77B9"/>
    <w:multiLevelType w:val="hybridMultilevel"/>
    <w:tmpl w:val="8DEC4088"/>
    <w:lvl w:ilvl="0" w:tplc="015A2D2C">
      <w:numFmt w:val="bullet"/>
      <w:lvlText w:val="-"/>
      <w:lvlJc w:val="right"/>
      <w:pPr>
        <w:ind w:left="841" w:hanging="360"/>
      </w:pPr>
      <w:rPr>
        <w:rFonts w:ascii="Times New Roman" w:eastAsia="Calibri" w:hAnsi="Times New Roman" w:cs="Times New Roman" w:hint="default"/>
      </w:rPr>
    </w:lvl>
    <w:lvl w:ilvl="1" w:tplc="04090003">
      <w:start w:val="1"/>
      <w:numFmt w:val="bullet"/>
      <w:lvlText w:val="o"/>
      <w:lvlJc w:val="left"/>
      <w:pPr>
        <w:ind w:left="1561" w:hanging="360"/>
      </w:pPr>
      <w:rPr>
        <w:rFonts w:ascii="Courier New" w:hAnsi="Courier New" w:cs="Courier New" w:hint="default"/>
      </w:rPr>
    </w:lvl>
    <w:lvl w:ilvl="2" w:tplc="04090005" w:tentative="1">
      <w:start w:val="1"/>
      <w:numFmt w:val="bullet"/>
      <w:lvlText w:val=""/>
      <w:lvlJc w:val="left"/>
      <w:pPr>
        <w:ind w:left="2281" w:hanging="360"/>
      </w:pPr>
      <w:rPr>
        <w:rFonts w:ascii="Wingdings" w:hAnsi="Wingdings" w:hint="default"/>
      </w:rPr>
    </w:lvl>
    <w:lvl w:ilvl="3" w:tplc="04090001" w:tentative="1">
      <w:start w:val="1"/>
      <w:numFmt w:val="bullet"/>
      <w:lvlText w:val=""/>
      <w:lvlJc w:val="left"/>
      <w:pPr>
        <w:ind w:left="3001" w:hanging="360"/>
      </w:pPr>
      <w:rPr>
        <w:rFonts w:ascii="Symbol" w:hAnsi="Symbol" w:hint="default"/>
      </w:rPr>
    </w:lvl>
    <w:lvl w:ilvl="4" w:tplc="04090003" w:tentative="1">
      <w:start w:val="1"/>
      <w:numFmt w:val="bullet"/>
      <w:lvlText w:val="o"/>
      <w:lvlJc w:val="left"/>
      <w:pPr>
        <w:ind w:left="3721" w:hanging="360"/>
      </w:pPr>
      <w:rPr>
        <w:rFonts w:ascii="Courier New" w:hAnsi="Courier New" w:cs="Courier New" w:hint="default"/>
      </w:rPr>
    </w:lvl>
    <w:lvl w:ilvl="5" w:tplc="04090005" w:tentative="1">
      <w:start w:val="1"/>
      <w:numFmt w:val="bullet"/>
      <w:lvlText w:val=""/>
      <w:lvlJc w:val="left"/>
      <w:pPr>
        <w:ind w:left="4441" w:hanging="360"/>
      </w:pPr>
      <w:rPr>
        <w:rFonts w:ascii="Wingdings" w:hAnsi="Wingdings" w:hint="default"/>
      </w:rPr>
    </w:lvl>
    <w:lvl w:ilvl="6" w:tplc="04090001" w:tentative="1">
      <w:start w:val="1"/>
      <w:numFmt w:val="bullet"/>
      <w:lvlText w:val=""/>
      <w:lvlJc w:val="left"/>
      <w:pPr>
        <w:ind w:left="5161" w:hanging="360"/>
      </w:pPr>
      <w:rPr>
        <w:rFonts w:ascii="Symbol" w:hAnsi="Symbol" w:hint="default"/>
      </w:rPr>
    </w:lvl>
    <w:lvl w:ilvl="7" w:tplc="04090003" w:tentative="1">
      <w:start w:val="1"/>
      <w:numFmt w:val="bullet"/>
      <w:lvlText w:val="o"/>
      <w:lvlJc w:val="left"/>
      <w:pPr>
        <w:ind w:left="5881" w:hanging="360"/>
      </w:pPr>
      <w:rPr>
        <w:rFonts w:ascii="Courier New" w:hAnsi="Courier New" w:cs="Courier New" w:hint="default"/>
      </w:rPr>
    </w:lvl>
    <w:lvl w:ilvl="8" w:tplc="04090005" w:tentative="1">
      <w:start w:val="1"/>
      <w:numFmt w:val="bullet"/>
      <w:lvlText w:val=""/>
      <w:lvlJc w:val="left"/>
      <w:pPr>
        <w:ind w:left="6601" w:hanging="360"/>
      </w:pPr>
      <w:rPr>
        <w:rFonts w:ascii="Wingdings" w:hAnsi="Wingdings" w:hint="default"/>
      </w:rPr>
    </w:lvl>
  </w:abstractNum>
  <w:abstractNum w:abstractNumId="32" w15:restartNumberingAfterBreak="0">
    <w:nsid w:val="5C41058E"/>
    <w:multiLevelType w:val="multilevel"/>
    <w:tmpl w:val="8064E74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5C724AE5"/>
    <w:multiLevelType w:val="multilevel"/>
    <w:tmpl w:val="E0F80E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5EE54FDE"/>
    <w:multiLevelType w:val="multilevel"/>
    <w:tmpl w:val="56CAEF26"/>
    <w:lvl w:ilvl="0">
      <w:start w:val="1"/>
      <w:numFmt w:val="decimal"/>
      <w:lvlText w:val="%1"/>
      <w:lvlJc w:val="left"/>
      <w:pPr>
        <w:ind w:left="420" w:hanging="420"/>
      </w:pPr>
      <w:rPr>
        <w:rFonts w:ascii="Times New Roman" w:hAnsi="Times New Roman" w:cs="Times New Roman" w:hint="default"/>
      </w:rPr>
    </w:lvl>
    <w:lvl w:ilvl="1">
      <w:start w:val="1"/>
      <w:numFmt w:val="decimal"/>
      <w:lvlText w:val="%1.%2"/>
      <w:lvlJc w:val="left"/>
      <w:pPr>
        <w:ind w:left="1440" w:hanging="720"/>
      </w:pPr>
      <w:rPr>
        <w:rFonts w:ascii="Times New Roman" w:hAnsi="Times New Roman" w:cs="Times New Roman" w:hint="default"/>
      </w:rPr>
    </w:lvl>
    <w:lvl w:ilvl="2">
      <w:start w:val="1"/>
      <w:numFmt w:val="decimal"/>
      <w:lvlText w:val="%1.%2.%3"/>
      <w:lvlJc w:val="left"/>
      <w:pPr>
        <w:ind w:left="2520" w:hanging="1080"/>
      </w:pPr>
      <w:rPr>
        <w:rFonts w:ascii="Times New Roman" w:hAnsi="Times New Roman" w:cs="Times New Roman" w:hint="default"/>
      </w:rPr>
    </w:lvl>
    <w:lvl w:ilvl="3">
      <w:start w:val="1"/>
      <w:numFmt w:val="decimal"/>
      <w:lvlText w:val="%1.%2.%3.%4"/>
      <w:lvlJc w:val="left"/>
      <w:pPr>
        <w:ind w:left="3240" w:hanging="1080"/>
      </w:pPr>
      <w:rPr>
        <w:rFonts w:ascii="Times New Roman" w:hAnsi="Times New Roman" w:cs="Times New Roman" w:hint="default"/>
      </w:rPr>
    </w:lvl>
    <w:lvl w:ilvl="4">
      <w:start w:val="1"/>
      <w:numFmt w:val="decimal"/>
      <w:lvlText w:val="%1.%2.%3.%4.%5"/>
      <w:lvlJc w:val="left"/>
      <w:pPr>
        <w:ind w:left="4320" w:hanging="1440"/>
      </w:pPr>
      <w:rPr>
        <w:rFonts w:ascii="Times New Roman" w:hAnsi="Times New Roman" w:cs="Times New Roman" w:hint="default"/>
      </w:rPr>
    </w:lvl>
    <w:lvl w:ilvl="5">
      <w:start w:val="1"/>
      <w:numFmt w:val="decimal"/>
      <w:lvlText w:val="%1.%2.%3.%4.%5.%6"/>
      <w:lvlJc w:val="left"/>
      <w:pPr>
        <w:ind w:left="5400" w:hanging="1800"/>
      </w:pPr>
      <w:rPr>
        <w:rFonts w:ascii="Times New Roman" w:hAnsi="Times New Roman" w:cs="Times New Roman" w:hint="default"/>
      </w:rPr>
    </w:lvl>
    <w:lvl w:ilvl="6">
      <w:start w:val="1"/>
      <w:numFmt w:val="decimal"/>
      <w:lvlText w:val="%1.%2.%3.%4.%5.%6.%7"/>
      <w:lvlJc w:val="left"/>
      <w:pPr>
        <w:ind w:left="6480" w:hanging="2160"/>
      </w:pPr>
      <w:rPr>
        <w:rFonts w:ascii="Times New Roman" w:hAnsi="Times New Roman" w:cs="Times New Roman" w:hint="default"/>
      </w:rPr>
    </w:lvl>
    <w:lvl w:ilvl="7">
      <w:start w:val="1"/>
      <w:numFmt w:val="decimal"/>
      <w:lvlText w:val="%1.%2.%3.%4.%5.%6.%7.%8"/>
      <w:lvlJc w:val="left"/>
      <w:pPr>
        <w:ind w:left="7200" w:hanging="2160"/>
      </w:pPr>
      <w:rPr>
        <w:rFonts w:ascii="Times New Roman" w:hAnsi="Times New Roman" w:cs="Times New Roman" w:hint="default"/>
      </w:rPr>
    </w:lvl>
    <w:lvl w:ilvl="8">
      <w:start w:val="1"/>
      <w:numFmt w:val="decimal"/>
      <w:lvlText w:val="%1.%2.%3.%4.%5.%6.%7.%8.%9"/>
      <w:lvlJc w:val="left"/>
      <w:pPr>
        <w:ind w:left="8280" w:hanging="2520"/>
      </w:pPr>
      <w:rPr>
        <w:rFonts w:ascii="Times New Roman" w:hAnsi="Times New Roman" w:cs="Times New Roman" w:hint="default"/>
      </w:rPr>
    </w:lvl>
  </w:abstractNum>
  <w:abstractNum w:abstractNumId="35" w15:restartNumberingAfterBreak="0">
    <w:nsid w:val="65715E05"/>
    <w:multiLevelType w:val="hybridMultilevel"/>
    <w:tmpl w:val="889072F0"/>
    <w:lvl w:ilvl="0" w:tplc="015A2D2C">
      <w:numFmt w:val="bullet"/>
      <w:lvlText w:val="-"/>
      <w:lvlJc w:val="right"/>
      <w:pPr>
        <w:ind w:left="1260" w:hanging="360"/>
      </w:pPr>
      <w:rPr>
        <w:rFonts w:ascii="Times New Roman" w:eastAsia="Calibri" w:hAnsi="Times New Roman" w:cs="Times New Roman"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6" w15:restartNumberingAfterBreak="0">
    <w:nsid w:val="65C335FB"/>
    <w:multiLevelType w:val="hybridMultilevel"/>
    <w:tmpl w:val="4F9ECAFC"/>
    <w:lvl w:ilvl="0" w:tplc="042A0009">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7" w15:restartNumberingAfterBreak="0">
    <w:nsid w:val="6A311DC6"/>
    <w:multiLevelType w:val="hybridMultilevel"/>
    <w:tmpl w:val="CBE46F7C"/>
    <w:lvl w:ilvl="0" w:tplc="015A2D2C">
      <w:numFmt w:val="bullet"/>
      <w:lvlText w:val="-"/>
      <w:lvlJc w:val="right"/>
      <w:pPr>
        <w:ind w:left="1980" w:hanging="360"/>
      </w:pPr>
      <w:rPr>
        <w:rFonts w:ascii="Times New Roman" w:eastAsia="Calibri" w:hAnsi="Times New Roman" w:cs="Times New Roman" w:hint="default"/>
      </w:rPr>
    </w:lvl>
    <w:lvl w:ilvl="1" w:tplc="FFFFFFFF" w:tentative="1">
      <w:start w:val="1"/>
      <w:numFmt w:val="bullet"/>
      <w:lvlText w:val="o"/>
      <w:lvlJc w:val="left"/>
      <w:pPr>
        <w:ind w:left="1916" w:hanging="360"/>
      </w:pPr>
      <w:rPr>
        <w:rFonts w:ascii="Courier New" w:hAnsi="Courier New" w:cs="Courier New" w:hint="default"/>
      </w:rPr>
    </w:lvl>
    <w:lvl w:ilvl="2" w:tplc="FFFFFFFF" w:tentative="1">
      <w:start w:val="1"/>
      <w:numFmt w:val="bullet"/>
      <w:lvlText w:val=""/>
      <w:lvlJc w:val="left"/>
      <w:pPr>
        <w:ind w:left="2636" w:hanging="360"/>
      </w:pPr>
      <w:rPr>
        <w:rFonts w:ascii="Wingdings" w:hAnsi="Wingdings" w:hint="default"/>
      </w:rPr>
    </w:lvl>
    <w:lvl w:ilvl="3" w:tplc="FFFFFFFF" w:tentative="1">
      <w:start w:val="1"/>
      <w:numFmt w:val="bullet"/>
      <w:lvlText w:val=""/>
      <w:lvlJc w:val="left"/>
      <w:pPr>
        <w:ind w:left="3356" w:hanging="360"/>
      </w:pPr>
      <w:rPr>
        <w:rFonts w:ascii="Symbol" w:hAnsi="Symbol" w:hint="default"/>
      </w:rPr>
    </w:lvl>
    <w:lvl w:ilvl="4" w:tplc="FFFFFFFF" w:tentative="1">
      <w:start w:val="1"/>
      <w:numFmt w:val="bullet"/>
      <w:lvlText w:val="o"/>
      <w:lvlJc w:val="left"/>
      <w:pPr>
        <w:ind w:left="4076" w:hanging="360"/>
      </w:pPr>
      <w:rPr>
        <w:rFonts w:ascii="Courier New" w:hAnsi="Courier New" w:cs="Courier New" w:hint="default"/>
      </w:rPr>
    </w:lvl>
    <w:lvl w:ilvl="5" w:tplc="FFFFFFFF" w:tentative="1">
      <w:start w:val="1"/>
      <w:numFmt w:val="bullet"/>
      <w:lvlText w:val=""/>
      <w:lvlJc w:val="left"/>
      <w:pPr>
        <w:ind w:left="4796" w:hanging="360"/>
      </w:pPr>
      <w:rPr>
        <w:rFonts w:ascii="Wingdings" w:hAnsi="Wingdings" w:hint="default"/>
      </w:rPr>
    </w:lvl>
    <w:lvl w:ilvl="6" w:tplc="FFFFFFFF" w:tentative="1">
      <w:start w:val="1"/>
      <w:numFmt w:val="bullet"/>
      <w:lvlText w:val=""/>
      <w:lvlJc w:val="left"/>
      <w:pPr>
        <w:ind w:left="5516" w:hanging="360"/>
      </w:pPr>
      <w:rPr>
        <w:rFonts w:ascii="Symbol" w:hAnsi="Symbol" w:hint="default"/>
      </w:rPr>
    </w:lvl>
    <w:lvl w:ilvl="7" w:tplc="FFFFFFFF" w:tentative="1">
      <w:start w:val="1"/>
      <w:numFmt w:val="bullet"/>
      <w:lvlText w:val="o"/>
      <w:lvlJc w:val="left"/>
      <w:pPr>
        <w:ind w:left="6236" w:hanging="360"/>
      </w:pPr>
      <w:rPr>
        <w:rFonts w:ascii="Courier New" w:hAnsi="Courier New" w:cs="Courier New" w:hint="default"/>
      </w:rPr>
    </w:lvl>
    <w:lvl w:ilvl="8" w:tplc="FFFFFFFF" w:tentative="1">
      <w:start w:val="1"/>
      <w:numFmt w:val="bullet"/>
      <w:lvlText w:val=""/>
      <w:lvlJc w:val="left"/>
      <w:pPr>
        <w:ind w:left="6956" w:hanging="360"/>
      </w:pPr>
      <w:rPr>
        <w:rFonts w:ascii="Wingdings" w:hAnsi="Wingdings" w:hint="default"/>
      </w:rPr>
    </w:lvl>
  </w:abstractNum>
  <w:abstractNum w:abstractNumId="38" w15:restartNumberingAfterBreak="0">
    <w:nsid w:val="6D6041E1"/>
    <w:multiLevelType w:val="hybridMultilevel"/>
    <w:tmpl w:val="31FA8A6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9" w15:restartNumberingAfterBreak="0">
    <w:nsid w:val="6FE72DB4"/>
    <w:multiLevelType w:val="hybridMultilevel"/>
    <w:tmpl w:val="A1802334"/>
    <w:lvl w:ilvl="0" w:tplc="015A2D2C">
      <w:numFmt w:val="bullet"/>
      <w:lvlText w:val="-"/>
      <w:lvlJc w:val="right"/>
      <w:pPr>
        <w:ind w:left="720" w:hanging="360"/>
      </w:pPr>
      <w:rPr>
        <w:rFonts w:ascii="Times New Roman" w:eastAsia="Calibr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7292D90"/>
    <w:multiLevelType w:val="hybridMultilevel"/>
    <w:tmpl w:val="516865CC"/>
    <w:lvl w:ilvl="0" w:tplc="015A2D2C">
      <w:numFmt w:val="bullet"/>
      <w:lvlText w:val="-"/>
      <w:lvlJc w:val="righ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8121811"/>
    <w:multiLevelType w:val="multilevel"/>
    <w:tmpl w:val="8E967F38"/>
    <w:lvl w:ilvl="0">
      <w:start w:val="1"/>
      <w:numFmt w:val="upperRoman"/>
      <w:lvlText w:val="%1."/>
      <w:lvlJc w:val="left"/>
      <w:pPr>
        <w:ind w:left="360" w:hanging="360"/>
      </w:pPr>
      <w:rPr>
        <w:rFonts w:hint="default"/>
      </w:rPr>
    </w:lvl>
    <w:lvl w:ilvl="1">
      <w:start w:val="6"/>
      <w:numFmt w:val="decimal"/>
      <w:isLgl/>
      <w:lvlText w:val="%1.%2"/>
      <w:lvlJc w:val="left"/>
      <w:pPr>
        <w:ind w:left="126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700" w:hanging="1080"/>
      </w:pPr>
      <w:rPr>
        <w:rFonts w:hint="default"/>
      </w:rPr>
    </w:lvl>
    <w:lvl w:ilvl="4">
      <w:start w:val="1"/>
      <w:numFmt w:val="decimal"/>
      <w:isLgl/>
      <w:lvlText w:val="%1.%2.%3.%4.%5"/>
      <w:lvlJc w:val="left"/>
      <w:pPr>
        <w:ind w:left="3600" w:hanging="1440"/>
      </w:pPr>
      <w:rPr>
        <w:rFonts w:hint="default"/>
      </w:rPr>
    </w:lvl>
    <w:lvl w:ilvl="5">
      <w:start w:val="1"/>
      <w:numFmt w:val="decimal"/>
      <w:isLgl/>
      <w:lvlText w:val="%1.%2.%3.%4.%5.%6"/>
      <w:lvlJc w:val="left"/>
      <w:pPr>
        <w:ind w:left="4500" w:hanging="1800"/>
      </w:pPr>
      <w:rPr>
        <w:rFonts w:hint="default"/>
      </w:rPr>
    </w:lvl>
    <w:lvl w:ilvl="6">
      <w:start w:val="1"/>
      <w:numFmt w:val="decimal"/>
      <w:isLgl/>
      <w:lvlText w:val="%1.%2.%3.%4.%5.%6.%7"/>
      <w:lvlJc w:val="left"/>
      <w:pPr>
        <w:ind w:left="5040" w:hanging="1800"/>
      </w:pPr>
      <w:rPr>
        <w:rFonts w:hint="default"/>
      </w:rPr>
    </w:lvl>
    <w:lvl w:ilvl="7">
      <w:start w:val="1"/>
      <w:numFmt w:val="decimal"/>
      <w:isLgl/>
      <w:lvlText w:val="%1.%2.%3.%4.%5.%6.%7.%8"/>
      <w:lvlJc w:val="left"/>
      <w:pPr>
        <w:ind w:left="5940" w:hanging="2160"/>
      </w:pPr>
      <w:rPr>
        <w:rFonts w:hint="default"/>
      </w:rPr>
    </w:lvl>
    <w:lvl w:ilvl="8">
      <w:start w:val="1"/>
      <w:numFmt w:val="decimal"/>
      <w:isLgl/>
      <w:lvlText w:val="%1.%2.%3.%4.%5.%6.%7.%8.%9"/>
      <w:lvlJc w:val="left"/>
      <w:pPr>
        <w:ind w:left="6840" w:hanging="2520"/>
      </w:pPr>
      <w:rPr>
        <w:rFonts w:hint="default"/>
      </w:rPr>
    </w:lvl>
  </w:abstractNum>
  <w:num w:numId="1" w16cid:durableId="285893720">
    <w:abstractNumId w:val="0"/>
  </w:num>
  <w:num w:numId="2" w16cid:durableId="705371829">
    <w:abstractNumId w:val="23"/>
  </w:num>
  <w:num w:numId="3" w16cid:durableId="347681390">
    <w:abstractNumId w:val="39"/>
  </w:num>
  <w:num w:numId="4" w16cid:durableId="588583015">
    <w:abstractNumId w:val="2"/>
  </w:num>
  <w:num w:numId="5" w16cid:durableId="1412198876">
    <w:abstractNumId w:val="29"/>
  </w:num>
  <w:num w:numId="6" w16cid:durableId="227227903">
    <w:abstractNumId w:val="30"/>
  </w:num>
  <w:num w:numId="7" w16cid:durableId="1332223484">
    <w:abstractNumId w:val="28"/>
  </w:num>
  <w:num w:numId="8" w16cid:durableId="671184523">
    <w:abstractNumId w:val="19"/>
  </w:num>
  <w:num w:numId="9" w16cid:durableId="974136406">
    <w:abstractNumId w:val="15"/>
  </w:num>
  <w:num w:numId="10" w16cid:durableId="1824662692">
    <w:abstractNumId w:val="37"/>
  </w:num>
  <w:num w:numId="11" w16cid:durableId="652296298">
    <w:abstractNumId w:val="35"/>
  </w:num>
  <w:num w:numId="12" w16cid:durableId="494690173">
    <w:abstractNumId w:val="40"/>
  </w:num>
  <w:num w:numId="13" w16cid:durableId="1480460527">
    <w:abstractNumId w:val="31"/>
  </w:num>
  <w:num w:numId="14" w16cid:durableId="1566335693">
    <w:abstractNumId w:val="7"/>
  </w:num>
  <w:num w:numId="15" w16cid:durableId="1830515164">
    <w:abstractNumId w:val="25"/>
  </w:num>
  <w:num w:numId="16" w16cid:durableId="1360355504">
    <w:abstractNumId w:val="11"/>
  </w:num>
  <w:num w:numId="17" w16cid:durableId="1753240552">
    <w:abstractNumId w:val="21"/>
  </w:num>
  <w:num w:numId="18" w16cid:durableId="842939631">
    <w:abstractNumId w:val="12"/>
  </w:num>
  <w:num w:numId="19" w16cid:durableId="571162149">
    <w:abstractNumId w:val="34"/>
  </w:num>
  <w:num w:numId="20" w16cid:durableId="772745598">
    <w:abstractNumId w:val="3"/>
  </w:num>
  <w:num w:numId="21" w16cid:durableId="506752120">
    <w:abstractNumId w:val="41"/>
  </w:num>
  <w:num w:numId="22" w16cid:durableId="2007901978">
    <w:abstractNumId w:val="17"/>
  </w:num>
  <w:num w:numId="23" w16cid:durableId="1898273731">
    <w:abstractNumId w:val="10"/>
  </w:num>
  <w:num w:numId="24" w16cid:durableId="397676316">
    <w:abstractNumId w:val="36"/>
  </w:num>
  <w:num w:numId="25" w16cid:durableId="123932067">
    <w:abstractNumId w:val="26"/>
  </w:num>
  <w:num w:numId="26" w16cid:durableId="1819567832">
    <w:abstractNumId w:val="24"/>
  </w:num>
  <w:num w:numId="27" w16cid:durableId="1862746541">
    <w:abstractNumId w:val="22"/>
  </w:num>
  <w:num w:numId="28" w16cid:durableId="1812207811">
    <w:abstractNumId w:val="8"/>
  </w:num>
  <w:num w:numId="29" w16cid:durableId="333806094">
    <w:abstractNumId w:val="16"/>
  </w:num>
  <w:num w:numId="30" w16cid:durableId="108671016">
    <w:abstractNumId w:val="14"/>
  </w:num>
  <w:num w:numId="31" w16cid:durableId="28268638">
    <w:abstractNumId w:val="27"/>
  </w:num>
  <w:num w:numId="32" w16cid:durableId="857694190">
    <w:abstractNumId w:val="33"/>
  </w:num>
  <w:num w:numId="33" w16cid:durableId="267543396">
    <w:abstractNumId w:val="32"/>
  </w:num>
  <w:num w:numId="34" w16cid:durableId="1592348301">
    <w:abstractNumId w:val="5"/>
  </w:num>
  <w:num w:numId="35" w16cid:durableId="828518030">
    <w:abstractNumId w:val="1"/>
  </w:num>
  <w:num w:numId="36" w16cid:durableId="670566612">
    <w:abstractNumId w:val="38"/>
  </w:num>
  <w:num w:numId="37" w16cid:durableId="1866600398">
    <w:abstractNumId w:val="4"/>
  </w:num>
  <w:num w:numId="38" w16cid:durableId="2105415075">
    <w:abstractNumId w:val="18"/>
  </w:num>
  <w:num w:numId="39" w16cid:durableId="702025088">
    <w:abstractNumId w:val="6"/>
  </w:num>
  <w:num w:numId="40" w16cid:durableId="1716928400">
    <w:abstractNumId w:val="13"/>
  </w:num>
  <w:num w:numId="41" w16cid:durableId="963343925">
    <w:abstractNumId w:val="9"/>
  </w:num>
  <w:num w:numId="42" w16cid:durableId="1961493088">
    <w:abstractNumId w:val="20"/>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SystemFonts/>
  <w:bordersDoNotSurroundHeader/>
  <w:bordersDoNotSurroundFooter/>
  <w:defaultTabStop w:val="432"/>
  <w:autoHyphenation/>
  <w:hyphenationZone w:val="720"/>
  <w:drawingGridVerticalSpacing w:val="156"/>
  <w:displayHorizontalDrawingGridEvery w:val="0"/>
  <w:displayVerticalDrawingGridEvery w:val="2"/>
  <w:characterSpacingControl w:val="compressPunctuation"/>
  <w:savePreviewPicture/>
  <w:hdrShapeDefaults>
    <o:shapedefaults v:ext="edit" spidmax="2050"/>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13F77596"/>
    <w:rsid w:val="00002CD2"/>
    <w:rsid w:val="000038BF"/>
    <w:rsid w:val="000064C2"/>
    <w:rsid w:val="0000705A"/>
    <w:rsid w:val="000100A7"/>
    <w:rsid w:val="00012424"/>
    <w:rsid w:val="0001488D"/>
    <w:rsid w:val="00014EC2"/>
    <w:rsid w:val="00015038"/>
    <w:rsid w:val="00015914"/>
    <w:rsid w:val="00017516"/>
    <w:rsid w:val="0002023F"/>
    <w:rsid w:val="0002184C"/>
    <w:rsid w:val="0003252A"/>
    <w:rsid w:val="00032890"/>
    <w:rsid w:val="00032E08"/>
    <w:rsid w:val="000346C6"/>
    <w:rsid w:val="0003589D"/>
    <w:rsid w:val="000375DC"/>
    <w:rsid w:val="00037B49"/>
    <w:rsid w:val="00037F2E"/>
    <w:rsid w:val="0004108E"/>
    <w:rsid w:val="0004185D"/>
    <w:rsid w:val="00043340"/>
    <w:rsid w:val="00044EAD"/>
    <w:rsid w:val="0004748F"/>
    <w:rsid w:val="00055673"/>
    <w:rsid w:val="000557C6"/>
    <w:rsid w:val="000561C8"/>
    <w:rsid w:val="000569D3"/>
    <w:rsid w:val="000635E0"/>
    <w:rsid w:val="00070AAE"/>
    <w:rsid w:val="00071E50"/>
    <w:rsid w:val="000748AB"/>
    <w:rsid w:val="00077BA7"/>
    <w:rsid w:val="00080309"/>
    <w:rsid w:val="00080B9B"/>
    <w:rsid w:val="0008317D"/>
    <w:rsid w:val="00085BC6"/>
    <w:rsid w:val="00086B25"/>
    <w:rsid w:val="0008797D"/>
    <w:rsid w:val="00092663"/>
    <w:rsid w:val="000926C2"/>
    <w:rsid w:val="00092B17"/>
    <w:rsid w:val="00093496"/>
    <w:rsid w:val="000934AB"/>
    <w:rsid w:val="00093590"/>
    <w:rsid w:val="000946B5"/>
    <w:rsid w:val="000956DE"/>
    <w:rsid w:val="000965C2"/>
    <w:rsid w:val="0009709A"/>
    <w:rsid w:val="00097B90"/>
    <w:rsid w:val="000A00D5"/>
    <w:rsid w:val="000A4838"/>
    <w:rsid w:val="000A651A"/>
    <w:rsid w:val="000A74F9"/>
    <w:rsid w:val="000B16DC"/>
    <w:rsid w:val="000B2207"/>
    <w:rsid w:val="000B2E51"/>
    <w:rsid w:val="000B337E"/>
    <w:rsid w:val="000B6FCE"/>
    <w:rsid w:val="000C008B"/>
    <w:rsid w:val="000C11CD"/>
    <w:rsid w:val="000C2C78"/>
    <w:rsid w:val="000C3FF1"/>
    <w:rsid w:val="000C61F4"/>
    <w:rsid w:val="000C7149"/>
    <w:rsid w:val="000D1257"/>
    <w:rsid w:val="000D2036"/>
    <w:rsid w:val="000D7987"/>
    <w:rsid w:val="000D7AEF"/>
    <w:rsid w:val="000E138B"/>
    <w:rsid w:val="000E5F0C"/>
    <w:rsid w:val="000F0388"/>
    <w:rsid w:val="000F06EC"/>
    <w:rsid w:val="000F141E"/>
    <w:rsid w:val="000F427F"/>
    <w:rsid w:val="000F4295"/>
    <w:rsid w:val="00100749"/>
    <w:rsid w:val="00104B93"/>
    <w:rsid w:val="00105B6A"/>
    <w:rsid w:val="00120B13"/>
    <w:rsid w:val="00120DBB"/>
    <w:rsid w:val="0012391C"/>
    <w:rsid w:val="0012457F"/>
    <w:rsid w:val="00125445"/>
    <w:rsid w:val="0012706F"/>
    <w:rsid w:val="001300FA"/>
    <w:rsid w:val="0013079C"/>
    <w:rsid w:val="00142830"/>
    <w:rsid w:val="00144F07"/>
    <w:rsid w:val="00147217"/>
    <w:rsid w:val="001506F0"/>
    <w:rsid w:val="00150F0A"/>
    <w:rsid w:val="00160840"/>
    <w:rsid w:val="001631FA"/>
    <w:rsid w:val="00166559"/>
    <w:rsid w:val="00167B66"/>
    <w:rsid w:val="001708B3"/>
    <w:rsid w:val="00172B75"/>
    <w:rsid w:val="00173397"/>
    <w:rsid w:val="00173AB1"/>
    <w:rsid w:val="00174DA8"/>
    <w:rsid w:val="00176FBB"/>
    <w:rsid w:val="00177953"/>
    <w:rsid w:val="0018025A"/>
    <w:rsid w:val="00180E11"/>
    <w:rsid w:val="0018203E"/>
    <w:rsid w:val="00183C1D"/>
    <w:rsid w:val="00184874"/>
    <w:rsid w:val="00185374"/>
    <w:rsid w:val="00191001"/>
    <w:rsid w:val="00194E43"/>
    <w:rsid w:val="00195294"/>
    <w:rsid w:val="00197E69"/>
    <w:rsid w:val="00197F09"/>
    <w:rsid w:val="001A09D6"/>
    <w:rsid w:val="001A3352"/>
    <w:rsid w:val="001A50A6"/>
    <w:rsid w:val="001A572D"/>
    <w:rsid w:val="001A5D2C"/>
    <w:rsid w:val="001A6CDE"/>
    <w:rsid w:val="001A7722"/>
    <w:rsid w:val="001B25D9"/>
    <w:rsid w:val="001B26F5"/>
    <w:rsid w:val="001B3155"/>
    <w:rsid w:val="001B49B1"/>
    <w:rsid w:val="001B748C"/>
    <w:rsid w:val="001C1634"/>
    <w:rsid w:val="001C2E57"/>
    <w:rsid w:val="001C3CD7"/>
    <w:rsid w:val="001C6C1F"/>
    <w:rsid w:val="001C72F7"/>
    <w:rsid w:val="001D03F4"/>
    <w:rsid w:val="001D1BE8"/>
    <w:rsid w:val="001D1E7D"/>
    <w:rsid w:val="001D2ED6"/>
    <w:rsid w:val="001D5D3E"/>
    <w:rsid w:val="001D628C"/>
    <w:rsid w:val="001D667A"/>
    <w:rsid w:val="001D6931"/>
    <w:rsid w:val="001E1318"/>
    <w:rsid w:val="001E27C2"/>
    <w:rsid w:val="001E54FF"/>
    <w:rsid w:val="001E61BF"/>
    <w:rsid w:val="001E6370"/>
    <w:rsid w:val="001E7B50"/>
    <w:rsid w:val="001F0260"/>
    <w:rsid w:val="001F296C"/>
    <w:rsid w:val="001F59A6"/>
    <w:rsid w:val="001F6264"/>
    <w:rsid w:val="001F6D55"/>
    <w:rsid w:val="001F6F57"/>
    <w:rsid w:val="001F7C21"/>
    <w:rsid w:val="00202044"/>
    <w:rsid w:val="00212F38"/>
    <w:rsid w:val="002210E4"/>
    <w:rsid w:val="002215D2"/>
    <w:rsid w:val="0022170A"/>
    <w:rsid w:val="00224DCE"/>
    <w:rsid w:val="00230785"/>
    <w:rsid w:val="00230AAE"/>
    <w:rsid w:val="00232B76"/>
    <w:rsid w:val="00234311"/>
    <w:rsid w:val="002407C3"/>
    <w:rsid w:val="00241326"/>
    <w:rsid w:val="00241BCF"/>
    <w:rsid w:val="00241DC3"/>
    <w:rsid w:val="002525E0"/>
    <w:rsid w:val="002540D4"/>
    <w:rsid w:val="0025773C"/>
    <w:rsid w:val="00260CFA"/>
    <w:rsid w:val="002635F0"/>
    <w:rsid w:val="00273452"/>
    <w:rsid w:val="002739F8"/>
    <w:rsid w:val="00275813"/>
    <w:rsid w:val="00285857"/>
    <w:rsid w:val="00287990"/>
    <w:rsid w:val="00291197"/>
    <w:rsid w:val="00296653"/>
    <w:rsid w:val="002A79C9"/>
    <w:rsid w:val="002B1A81"/>
    <w:rsid w:val="002B1D51"/>
    <w:rsid w:val="002B5291"/>
    <w:rsid w:val="002C3D9B"/>
    <w:rsid w:val="002C4C7F"/>
    <w:rsid w:val="002C6440"/>
    <w:rsid w:val="002D051A"/>
    <w:rsid w:val="002D2E54"/>
    <w:rsid w:val="002D37D7"/>
    <w:rsid w:val="002D582A"/>
    <w:rsid w:val="002D7673"/>
    <w:rsid w:val="002E0036"/>
    <w:rsid w:val="002E050C"/>
    <w:rsid w:val="002E2AE6"/>
    <w:rsid w:val="002E75F9"/>
    <w:rsid w:val="002F0F24"/>
    <w:rsid w:val="002F25AB"/>
    <w:rsid w:val="002F6655"/>
    <w:rsid w:val="00300120"/>
    <w:rsid w:val="0030023A"/>
    <w:rsid w:val="003003F4"/>
    <w:rsid w:val="00303324"/>
    <w:rsid w:val="003034F9"/>
    <w:rsid w:val="00303E19"/>
    <w:rsid w:val="00305DF7"/>
    <w:rsid w:val="00307F0D"/>
    <w:rsid w:val="003110D3"/>
    <w:rsid w:val="00313FBD"/>
    <w:rsid w:val="003222BB"/>
    <w:rsid w:val="0032361E"/>
    <w:rsid w:val="00324E20"/>
    <w:rsid w:val="00325FB6"/>
    <w:rsid w:val="00326EAA"/>
    <w:rsid w:val="0033093E"/>
    <w:rsid w:val="00332743"/>
    <w:rsid w:val="003341A0"/>
    <w:rsid w:val="00334EA5"/>
    <w:rsid w:val="00336046"/>
    <w:rsid w:val="00337B2B"/>
    <w:rsid w:val="0034013F"/>
    <w:rsid w:val="003442C7"/>
    <w:rsid w:val="00346CEE"/>
    <w:rsid w:val="00347269"/>
    <w:rsid w:val="00352AF3"/>
    <w:rsid w:val="00352BEB"/>
    <w:rsid w:val="00353BBA"/>
    <w:rsid w:val="00354700"/>
    <w:rsid w:val="003607CC"/>
    <w:rsid w:val="00362EDF"/>
    <w:rsid w:val="0036642A"/>
    <w:rsid w:val="00377107"/>
    <w:rsid w:val="0038269C"/>
    <w:rsid w:val="003838CF"/>
    <w:rsid w:val="003849CF"/>
    <w:rsid w:val="00387910"/>
    <w:rsid w:val="00387D3A"/>
    <w:rsid w:val="0039252C"/>
    <w:rsid w:val="00392C48"/>
    <w:rsid w:val="00394108"/>
    <w:rsid w:val="003A075C"/>
    <w:rsid w:val="003A142D"/>
    <w:rsid w:val="003A30AA"/>
    <w:rsid w:val="003B0862"/>
    <w:rsid w:val="003B0F4B"/>
    <w:rsid w:val="003B1079"/>
    <w:rsid w:val="003B230A"/>
    <w:rsid w:val="003B57C6"/>
    <w:rsid w:val="003C0181"/>
    <w:rsid w:val="003C342E"/>
    <w:rsid w:val="003C7ED9"/>
    <w:rsid w:val="003D4FD8"/>
    <w:rsid w:val="003D56A6"/>
    <w:rsid w:val="003E0AF0"/>
    <w:rsid w:val="003E1A4E"/>
    <w:rsid w:val="003E25C3"/>
    <w:rsid w:val="003E31AF"/>
    <w:rsid w:val="003E3A73"/>
    <w:rsid w:val="003E4D2D"/>
    <w:rsid w:val="003E68D2"/>
    <w:rsid w:val="003F03E3"/>
    <w:rsid w:val="003F0440"/>
    <w:rsid w:val="003F1839"/>
    <w:rsid w:val="003F5210"/>
    <w:rsid w:val="003F531D"/>
    <w:rsid w:val="003F711B"/>
    <w:rsid w:val="003F738F"/>
    <w:rsid w:val="0040199F"/>
    <w:rsid w:val="00402667"/>
    <w:rsid w:val="00403098"/>
    <w:rsid w:val="004039B2"/>
    <w:rsid w:val="00405BA5"/>
    <w:rsid w:val="00406932"/>
    <w:rsid w:val="0041152C"/>
    <w:rsid w:val="0041432B"/>
    <w:rsid w:val="0041622D"/>
    <w:rsid w:val="00416B45"/>
    <w:rsid w:val="00420173"/>
    <w:rsid w:val="00420472"/>
    <w:rsid w:val="00421C03"/>
    <w:rsid w:val="00422731"/>
    <w:rsid w:val="00422A19"/>
    <w:rsid w:val="00422A80"/>
    <w:rsid w:val="00426330"/>
    <w:rsid w:val="0043083A"/>
    <w:rsid w:val="004317E6"/>
    <w:rsid w:val="00431B4D"/>
    <w:rsid w:val="00433FFA"/>
    <w:rsid w:val="0043456A"/>
    <w:rsid w:val="00436E22"/>
    <w:rsid w:val="0045166A"/>
    <w:rsid w:val="00451CCF"/>
    <w:rsid w:val="00451DC9"/>
    <w:rsid w:val="00454D20"/>
    <w:rsid w:val="00460131"/>
    <w:rsid w:val="00460A49"/>
    <w:rsid w:val="00461335"/>
    <w:rsid w:val="00462B6A"/>
    <w:rsid w:val="00470E4D"/>
    <w:rsid w:val="0047174A"/>
    <w:rsid w:val="004718B7"/>
    <w:rsid w:val="00474D4D"/>
    <w:rsid w:val="0048276C"/>
    <w:rsid w:val="00483460"/>
    <w:rsid w:val="00485449"/>
    <w:rsid w:val="00487501"/>
    <w:rsid w:val="00487E88"/>
    <w:rsid w:val="004911D4"/>
    <w:rsid w:val="00492BBF"/>
    <w:rsid w:val="00494322"/>
    <w:rsid w:val="00495A3F"/>
    <w:rsid w:val="00495C70"/>
    <w:rsid w:val="004A287A"/>
    <w:rsid w:val="004A34FB"/>
    <w:rsid w:val="004A35DA"/>
    <w:rsid w:val="004A3DC3"/>
    <w:rsid w:val="004A40CA"/>
    <w:rsid w:val="004A50E5"/>
    <w:rsid w:val="004A616A"/>
    <w:rsid w:val="004B1617"/>
    <w:rsid w:val="004B2322"/>
    <w:rsid w:val="004B6F6C"/>
    <w:rsid w:val="004C0393"/>
    <w:rsid w:val="004C0921"/>
    <w:rsid w:val="004C0F83"/>
    <w:rsid w:val="004C40F6"/>
    <w:rsid w:val="004C742D"/>
    <w:rsid w:val="004D0FC2"/>
    <w:rsid w:val="004D267A"/>
    <w:rsid w:val="004D26D7"/>
    <w:rsid w:val="004D40A7"/>
    <w:rsid w:val="004E15C7"/>
    <w:rsid w:val="004E2A31"/>
    <w:rsid w:val="004E6353"/>
    <w:rsid w:val="004E63A2"/>
    <w:rsid w:val="004E71FA"/>
    <w:rsid w:val="004E7928"/>
    <w:rsid w:val="004F141A"/>
    <w:rsid w:val="004F1D66"/>
    <w:rsid w:val="004F23F4"/>
    <w:rsid w:val="004F74BC"/>
    <w:rsid w:val="00501648"/>
    <w:rsid w:val="00507018"/>
    <w:rsid w:val="005109C6"/>
    <w:rsid w:val="00511E5C"/>
    <w:rsid w:val="00516A2F"/>
    <w:rsid w:val="005223C4"/>
    <w:rsid w:val="00524830"/>
    <w:rsid w:val="00525742"/>
    <w:rsid w:val="00530710"/>
    <w:rsid w:val="00531739"/>
    <w:rsid w:val="00535877"/>
    <w:rsid w:val="0054172C"/>
    <w:rsid w:val="00546908"/>
    <w:rsid w:val="005516D9"/>
    <w:rsid w:val="00554EBF"/>
    <w:rsid w:val="0055730A"/>
    <w:rsid w:val="0055749A"/>
    <w:rsid w:val="00561E4D"/>
    <w:rsid w:val="00562B56"/>
    <w:rsid w:val="00563E5A"/>
    <w:rsid w:val="005712F4"/>
    <w:rsid w:val="00571983"/>
    <w:rsid w:val="005719E1"/>
    <w:rsid w:val="00571AF3"/>
    <w:rsid w:val="00572A3E"/>
    <w:rsid w:val="005734F7"/>
    <w:rsid w:val="00575902"/>
    <w:rsid w:val="00575D21"/>
    <w:rsid w:val="00577C20"/>
    <w:rsid w:val="00580B9F"/>
    <w:rsid w:val="00581093"/>
    <w:rsid w:val="0058156D"/>
    <w:rsid w:val="00581ADE"/>
    <w:rsid w:val="00581F4E"/>
    <w:rsid w:val="0058458F"/>
    <w:rsid w:val="00587164"/>
    <w:rsid w:val="00593BD0"/>
    <w:rsid w:val="00593E72"/>
    <w:rsid w:val="00594848"/>
    <w:rsid w:val="00594B1B"/>
    <w:rsid w:val="005A1384"/>
    <w:rsid w:val="005A3AA6"/>
    <w:rsid w:val="005A73C4"/>
    <w:rsid w:val="005B153A"/>
    <w:rsid w:val="005B3BB0"/>
    <w:rsid w:val="005B603F"/>
    <w:rsid w:val="005C275C"/>
    <w:rsid w:val="005C628A"/>
    <w:rsid w:val="005C7912"/>
    <w:rsid w:val="005D187E"/>
    <w:rsid w:val="005D3287"/>
    <w:rsid w:val="005D3AB4"/>
    <w:rsid w:val="005D4B3A"/>
    <w:rsid w:val="005D502B"/>
    <w:rsid w:val="005D5DAF"/>
    <w:rsid w:val="005E4469"/>
    <w:rsid w:val="005E4558"/>
    <w:rsid w:val="005E51C2"/>
    <w:rsid w:val="005F45B7"/>
    <w:rsid w:val="005F60B9"/>
    <w:rsid w:val="0060187E"/>
    <w:rsid w:val="006047F6"/>
    <w:rsid w:val="0060558E"/>
    <w:rsid w:val="00605CC1"/>
    <w:rsid w:val="00606FE8"/>
    <w:rsid w:val="006075E0"/>
    <w:rsid w:val="00611354"/>
    <w:rsid w:val="006153CE"/>
    <w:rsid w:val="00616919"/>
    <w:rsid w:val="00616E10"/>
    <w:rsid w:val="00617986"/>
    <w:rsid w:val="00620506"/>
    <w:rsid w:val="00620820"/>
    <w:rsid w:val="00621538"/>
    <w:rsid w:val="0062292C"/>
    <w:rsid w:val="00632B59"/>
    <w:rsid w:val="006369F7"/>
    <w:rsid w:val="00637EB6"/>
    <w:rsid w:val="006410DE"/>
    <w:rsid w:val="006449CF"/>
    <w:rsid w:val="00645E0E"/>
    <w:rsid w:val="00647B36"/>
    <w:rsid w:val="00652221"/>
    <w:rsid w:val="006529AC"/>
    <w:rsid w:val="006542B5"/>
    <w:rsid w:val="006724AE"/>
    <w:rsid w:val="006744F5"/>
    <w:rsid w:val="00676A87"/>
    <w:rsid w:val="00677059"/>
    <w:rsid w:val="0068020E"/>
    <w:rsid w:val="0068324E"/>
    <w:rsid w:val="00686DB0"/>
    <w:rsid w:val="00686EAE"/>
    <w:rsid w:val="00694A2A"/>
    <w:rsid w:val="006976F6"/>
    <w:rsid w:val="006A05BC"/>
    <w:rsid w:val="006A1A35"/>
    <w:rsid w:val="006A29E5"/>
    <w:rsid w:val="006A4068"/>
    <w:rsid w:val="006A6FF4"/>
    <w:rsid w:val="006B2323"/>
    <w:rsid w:val="006B4CCA"/>
    <w:rsid w:val="006C15A9"/>
    <w:rsid w:val="006C2F11"/>
    <w:rsid w:val="006C3153"/>
    <w:rsid w:val="006C34F2"/>
    <w:rsid w:val="006C36D6"/>
    <w:rsid w:val="006C48FE"/>
    <w:rsid w:val="006D1A07"/>
    <w:rsid w:val="006D1D20"/>
    <w:rsid w:val="006D52FB"/>
    <w:rsid w:val="006D7BAF"/>
    <w:rsid w:val="006E2464"/>
    <w:rsid w:val="006E37AF"/>
    <w:rsid w:val="006E4A9C"/>
    <w:rsid w:val="006F0C78"/>
    <w:rsid w:val="006F1868"/>
    <w:rsid w:val="006F1CCD"/>
    <w:rsid w:val="006F1E87"/>
    <w:rsid w:val="006F313E"/>
    <w:rsid w:val="006F6662"/>
    <w:rsid w:val="006F6AFE"/>
    <w:rsid w:val="006F77C1"/>
    <w:rsid w:val="0070195E"/>
    <w:rsid w:val="00702FAD"/>
    <w:rsid w:val="00704206"/>
    <w:rsid w:val="00704BD8"/>
    <w:rsid w:val="00704FEE"/>
    <w:rsid w:val="00705288"/>
    <w:rsid w:val="00710012"/>
    <w:rsid w:val="00710A90"/>
    <w:rsid w:val="00714D74"/>
    <w:rsid w:val="0071593C"/>
    <w:rsid w:val="00716789"/>
    <w:rsid w:val="00723212"/>
    <w:rsid w:val="00726955"/>
    <w:rsid w:val="00727818"/>
    <w:rsid w:val="00730D3C"/>
    <w:rsid w:val="0074238C"/>
    <w:rsid w:val="007458E9"/>
    <w:rsid w:val="007465C1"/>
    <w:rsid w:val="00750D25"/>
    <w:rsid w:val="00751357"/>
    <w:rsid w:val="00751872"/>
    <w:rsid w:val="00753662"/>
    <w:rsid w:val="0075475F"/>
    <w:rsid w:val="00760258"/>
    <w:rsid w:val="007614CE"/>
    <w:rsid w:val="00762014"/>
    <w:rsid w:val="0076314F"/>
    <w:rsid w:val="00764EB8"/>
    <w:rsid w:val="00767334"/>
    <w:rsid w:val="007707B6"/>
    <w:rsid w:val="00770D88"/>
    <w:rsid w:val="00772128"/>
    <w:rsid w:val="00772387"/>
    <w:rsid w:val="007731D4"/>
    <w:rsid w:val="00773C52"/>
    <w:rsid w:val="00774DD6"/>
    <w:rsid w:val="00775E62"/>
    <w:rsid w:val="0077649F"/>
    <w:rsid w:val="00776BAA"/>
    <w:rsid w:val="00783AF2"/>
    <w:rsid w:val="00784AFD"/>
    <w:rsid w:val="00786CEA"/>
    <w:rsid w:val="00786F92"/>
    <w:rsid w:val="007903A9"/>
    <w:rsid w:val="00790628"/>
    <w:rsid w:val="007912BA"/>
    <w:rsid w:val="0079243C"/>
    <w:rsid w:val="00793FE2"/>
    <w:rsid w:val="007947B5"/>
    <w:rsid w:val="00794BBA"/>
    <w:rsid w:val="00794BDF"/>
    <w:rsid w:val="00796178"/>
    <w:rsid w:val="007A27C6"/>
    <w:rsid w:val="007A3D9A"/>
    <w:rsid w:val="007A3ED1"/>
    <w:rsid w:val="007A744E"/>
    <w:rsid w:val="007A7F4D"/>
    <w:rsid w:val="007B0994"/>
    <w:rsid w:val="007B3071"/>
    <w:rsid w:val="007B55D3"/>
    <w:rsid w:val="007B631E"/>
    <w:rsid w:val="007B74FC"/>
    <w:rsid w:val="007B793E"/>
    <w:rsid w:val="007C2469"/>
    <w:rsid w:val="007C2707"/>
    <w:rsid w:val="007C35AD"/>
    <w:rsid w:val="007C695D"/>
    <w:rsid w:val="007C7342"/>
    <w:rsid w:val="007C7CB6"/>
    <w:rsid w:val="007D0466"/>
    <w:rsid w:val="007D22CC"/>
    <w:rsid w:val="007D70ED"/>
    <w:rsid w:val="007D75AD"/>
    <w:rsid w:val="007D7E3C"/>
    <w:rsid w:val="007E09F3"/>
    <w:rsid w:val="007E1765"/>
    <w:rsid w:val="007E3F6C"/>
    <w:rsid w:val="007E441B"/>
    <w:rsid w:val="007E4F8A"/>
    <w:rsid w:val="007E505A"/>
    <w:rsid w:val="007E63D7"/>
    <w:rsid w:val="007F05D5"/>
    <w:rsid w:val="007F0DAC"/>
    <w:rsid w:val="007F0E96"/>
    <w:rsid w:val="007F176C"/>
    <w:rsid w:val="007F4E70"/>
    <w:rsid w:val="007F6645"/>
    <w:rsid w:val="00801EE5"/>
    <w:rsid w:val="008024A8"/>
    <w:rsid w:val="0080420E"/>
    <w:rsid w:val="008068CB"/>
    <w:rsid w:val="00806BA0"/>
    <w:rsid w:val="00810A8F"/>
    <w:rsid w:val="00814F62"/>
    <w:rsid w:val="0081510B"/>
    <w:rsid w:val="00817DF3"/>
    <w:rsid w:val="00820C31"/>
    <w:rsid w:val="00820FBB"/>
    <w:rsid w:val="008260A7"/>
    <w:rsid w:val="0082784E"/>
    <w:rsid w:val="00833E4C"/>
    <w:rsid w:val="00835BD0"/>
    <w:rsid w:val="00837496"/>
    <w:rsid w:val="00842496"/>
    <w:rsid w:val="00844511"/>
    <w:rsid w:val="008459CB"/>
    <w:rsid w:val="008469AA"/>
    <w:rsid w:val="00847F59"/>
    <w:rsid w:val="00850D6A"/>
    <w:rsid w:val="00855B96"/>
    <w:rsid w:val="00862308"/>
    <w:rsid w:val="00864814"/>
    <w:rsid w:val="00864BF2"/>
    <w:rsid w:val="00866090"/>
    <w:rsid w:val="0086780F"/>
    <w:rsid w:val="008776F4"/>
    <w:rsid w:val="00877F1E"/>
    <w:rsid w:val="00881777"/>
    <w:rsid w:val="0088485E"/>
    <w:rsid w:val="008862EC"/>
    <w:rsid w:val="008867C8"/>
    <w:rsid w:val="00891620"/>
    <w:rsid w:val="00892EFA"/>
    <w:rsid w:val="00893988"/>
    <w:rsid w:val="00893B46"/>
    <w:rsid w:val="008945F8"/>
    <w:rsid w:val="008A2AE4"/>
    <w:rsid w:val="008A4C38"/>
    <w:rsid w:val="008A5371"/>
    <w:rsid w:val="008A73C7"/>
    <w:rsid w:val="008B39CF"/>
    <w:rsid w:val="008B3BC0"/>
    <w:rsid w:val="008B4E50"/>
    <w:rsid w:val="008B5677"/>
    <w:rsid w:val="008B7533"/>
    <w:rsid w:val="008C14CD"/>
    <w:rsid w:val="008C2CBB"/>
    <w:rsid w:val="008C2D47"/>
    <w:rsid w:val="008D5653"/>
    <w:rsid w:val="008E0BD9"/>
    <w:rsid w:val="008E1510"/>
    <w:rsid w:val="008E1789"/>
    <w:rsid w:val="008E3493"/>
    <w:rsid w:val="008E722F"/>
    <w:rsid w:val="008F3303"/>
    <w:rsid w:val="008F4D12"/>
    <w:rsid w:val="008F6212"/>
    <w:rsid w:val="00901D13"/>
    <w:rsid w:val="00902E8C"/>
    <w:rsid w:val="00904C8B"/>
    <w:rsid w:val="00905D28"/>
    <w:rsid w:val="00907215"/>
    <w:rsid w:val="00907538"/>
    <w:rsid w:val="009079F7"/>
    <w:rsid w:val="00907C43"/>
    <w:rsid w:val="009143AC"/>
    <w:rsid w:val="00914A6A"/>
    <w:rsid w:val="009156D6"/>
    <w:rsid w:val="0092120E"/>
    <w:rsid w:val="00921912"/>
    <w:rsid w:val="00921F03"/>
    <w:rsid w:val="00926588"/>
    <w:rsid w:val="0093204E"/>
    <w:rsid w:val="009320F8"/>
    <w:rsid w:val="00932B16"/>
    <w:rsid w:val="00932F7D"/>
    <w:rsid w:val="00933041"/>
    <w:rsid w:val="00933354"/>
    <w:rsid w:val="009367B2"/>
    <w:rsid w:val="00941C20"/>
    <w:rsid w:val="009467B9"/>
    <w:rsid w:val="00947C7A"/>
    <w:rsid w:val="00952934"/>
    <w:rsid w:val="00954190"/>
    <w:rsid w:val="00954278"/>
    <w:rsid w:val="009612A3"/>
    <w:rsid w:val="009616A6"/>
    <w:rsid w:val="00965F5F"/>
    <w:rsid w:val="00966022"/>
    <w:rsid w:val="009669B8"/>
    <w:rsid w:val="00966E3C"/>
    <w:rsid w:val="009744C8"/>
    <w:rsid w:val="00975FDA"/>
    <w:rsid w:val="00976137"/>
    <w:rsid w:val="009802D6"/>
    <w:rsid w:val="00980882"/>
    <w:rsid w:val="00981224"/>
    <w:rsid w:val="0098213D"/>
    <w:rsid w:val="009900B3"/>
    <w:rsid w:val="0099486D"/>
    <w:rsid w:val="009A1289"/>
    <w:rsid w:val="009A2AB2"/>
    <w:rsid w:val="009A4453"/>
    <w:rsid w:val="009A50D1"/>
    <w:rsid w:val="009A73F9"/>
    <w:rsid w:val="009B02FA"/>
    <w:rsid w:val="009B6310"/>
    <w:rsid w:val="009C1C88"/>
    <w:rsid w:val="009C2776"/>
    <w:rsid w:val="009C4ED9"/>
    <w:rsid w:val="009C5FB0"/>
    <w:rsid w:val="009C7BBF"/>
    <w:rsid w:val="009D0AEF"/>
    <w:rsid w:val="009D59AB"/>
    <w:rsid w:val="009E0C38"/>
    <w:rsid w:val="009E16FD"/>
    <w:rsid w:val="009E43A9"/>
    <w:rsid w:val="009E5BF1"/>
    <w:rsid w:val="009E5F9B"/>
    <w:rsid w:val="009E7D24"/>
    <w:rsid w:val="009F0F20"/>
    <w:rsid w:val="009F10CF"/>
    <w:rsid w:val="009F456C"/>
    <w:rsid w:val="009F5CBC"/>
    <w:rsid w:val="00A02BD7"/>
    <w:rsid w:val="00A05428"/>
    <w:rsid w:val="00A07E63"/>
    <w:rsid w:val="00A07EE1"/>
    <w:rsid w:val="00A10859"/>
    <w:rsid w:val="00A10A04"/>
    <w:rsid w:val="00A148F6"/>
    <w:rsid w:val="00A20725"/>
    <w:rsid w:val="00A2085A"/>
    <w:rsid w:val="00A2472B"/>
    <w:rsid w:val="00A25143"/>
    <w:rsid w:val="00A25C4E"/>
    <w:rsid w:val="00A33C41"/>
    <w:rsid w:val="00A40913"/>
    <w:rsid w:val="00A40CB6"/>
    <w:rsid w:val="00A46450"/>
    <w:rsid w:val="00A54A5F"/>
    <w:rsid w:val="00A54D75"/>
    <w:rsid w:val="00A620C4"/>
    <w:rsid w:val="00A62336"/>
    <w:rsid w:val="00A628BC"/>
    <w:rsid w:val="00A64DFD"/>
    <w:rsid w:val="00A6513A"/>
    <w:rsid w:val="00A66325"/>
    <w:rsid w:val="00A66BC6"/>
    <w:rsid w:val="00A66C55"/>
    <w:rsid w:val="00A72E04"/>
    <w:rsid w:val="00A77210"/>
    <w:rsid w:val="00A85F8F"/>
    <w:rsid w:val="00A90D40"/>
    <w:rsid w:val="00A96236"/>
    <w:rsid w:val="00A9635B"/>
    <w:rsid w:val="00AA6986"/>
    <w:rsid w:val="00AB37D4"/>
    <w:rsid w:val="00AB6C6F"/>
    <w:rsid w:val="00AC043D"/>
    <w:rsid w:val="00AC51B0"/>
    <w:rsid w:val="00AD18F5"/>
    <w:rsid w:val="00AD27B9"/>
    <w:rsid w:val="00AD68D4"/>
    <w:rsid w:val="00AE238C"/>
    <w:rsid w:val="00AE6C79"/>
    <w:rsid w:val="00AF14F1"/>
    <w:rsid w:val="00AF76AD"/>
    <w:rsid w:val="00B069B7"/>
    <w:rsid w:val="00B07063"/>
    <w:rsid w:val="00B12C57"/>
    <w:rsid w:val="00B13EDA"/>
    <w:rsid w:val="00B15058"/>
    <w:rsid w:val="00B16177"/>
    <w:rsid w:val="00B23504"/>
    <w:rsid w:val="00B24826"/>
    <w:rsid w:val="00B25403"/>
    <w:rsid w:val="00B261A1"/>
    <w:rsid w:val="00B26B03"/>
    <w:rsid w:val="00B30828"/>
    <w:rsid w:val="00B32BBB"/>
    <w:rsid w:val="00B32D79"/>
    <w:rsid w:val="00B34962"/>
    <w:rsid w:val="00B37DE1"/>
    <w:rsid w:val="00B4059A"/>
    <w:rsid w:val="00B40B25"/>
    <w:rsid w:val="00B4160B"/>
    <w:rsid w:val="00B46D05"/>
    <w:rsid w:val="00B477DE"/>
    <w:rsid w:val="00B50EAA"/>
    <w:rsid w:val="00B518CC"/>
    <w:rsid w:val="00B54CE4"/>
    <w:rsid w:val="00B56884"/>
    <w:rsid w:val="00B5750A"/>
    <w:rsid w:val="00B60046"/>
    <w:rsid w:val="00B604F1"/>
    <w:rsid w:val="00B614B5"/>
    <w:rsid w:val="00B66763"/>
    <w:rsid w:val="00B67C30"/>
    <w:rsid w:val="00B7488C"/>
    <w:rsid w:val="00B751C3"/>
    <w:rsid w:val="00B7665B"/>
    <w:rsid w:val="00B7779C"/>
    <w:rsid w:val="00B83752"/>
    <w:rsid w:val="00B85E31"/>
    <w:rsid w:val="00B86824"/>
    <w:rsid w:val="00B92DD5"/>
    <w:rsid w:val="00B94B5F"/>
    <w:rsid w:val="00B965C9"/>
    <w:rsid w:val="00B96BB9"/>
    <w:rsid w:val="00BA20FE"/>
    <w:rsid w:val="00BA2FAE"/>
    <w:rsid w:val="00BA4995"/>
    <w:rsid w:val="00BA64F4"/>
    <w:rsid w:val="00BB08E3"/>
    <w:rsid w:val="00BB1B30"/>
    <w:rsid w:val="00BB30B1"/>
    <w:rsid w:val="00BB30BD"/>
    <w:rsid w:val="00BB7E1B"/>
    <w:rsid w:val="00BC080C"/>
    <w:rsid w:val="00BC62D9"/>
    <w:rsid w:val="00BD18F9"/>
    <w:rsid w:val="00BD2BA9"/>
    <w:rsid w:val="00BD66A5"/>
    <w:rsid w:val="00BE055B"/>
    <w:rsid w:val="00BE07FB"/>
    <w:rsid w:val="00BE0C96"/>
    <w:rsid w:val="00BE20D6"/>
    <w:rsid w:val="00BE556B"/>
    <w:rsid w:val="00BF26CF"/>
    <w:rsid w:val="00BF478E"/>
    <w:rsid w:val="00BF56F9"/>
    <w:rsid w:val="00BF6D61"/>
    <w:rsid w:val="00C006FE"/>
    <w:rsid w:val="00C02DF7"/>
    <w:rsid w:val="00C1009F"/>
    <w:rsid w:val="00C1011C"/>
    <w:rsid w:val="00C16B19"/>
    <w:rsid w:val="00C230C2"/>
    <w:rsid w:val="00C24D23"/>
    <w:rsid w:val="00C32DB6"/>
    <w:rsid w:val="00C36216"/>
    <w:rsid w:val="00C36BC8"/>
    <w:rsid w:val="00C37D6F"/>
    <w:rsid w:val="00C40F12"/>
    <w:rsid w:val="00C4165B"/>
    <w:rsid w:val="00C434D2"/>
    <w:rsid w:val="00C4530F"/>
    <w:rsid w:val="00C45EDD"/>
    <w:rsid w:val="00C4719C"/>
    <w:rsid w:val="00C5013D"/>
    <w:rsid w:val="00C50236"/>
    <w:rsid w:val="00C52B67"/>
    <w:rsid w:val="00C5384F"/>
    <w:rsid w:val="00C60B64"/>
    <w:rsid w:val="00C65511"/>
    <w:rsid w:val="00C6716D"/>
    <w:rsid w:val="00C739B9"/>
    <w:rsid w:val="00C7443B"/>
    <w:rsid w:val="00C800C0"/>
    <w:rsid w:val="00C8013E"/>
    <w:rsid w:val="00C817C6"/>
    <w:rsid w:val="00C826F9"/>
    <w:rsid w:val="00C872C7"/>
    <w:rsid w:val="00C90FA4"/>
    <w:rsid w:val="00C9296C"/>
    <w:rsid w:val="00C972C5"/>
    <w:rsid w:val="00C9756E"/>
    <w:rsid w:val="00C97DC8"/>
    <w:rsid w:val="00CA1CD3"/>
    <w:rsid w:val="00CA36B8"/>
    <w:rsid w:val="00CA3CD4"/>
    <w:rsid w:val="00CA44A4"/>
    <w:rsid w:val="00CA7D9B"/>
    <w:rsid w:val="00CB3222"/>
    <w:rsid w:val="00CB4719"/>
    <w:rsid w:val="00CB4CFB"/>
    <w:rsid w:val="00CC0E3C"/>
    <w:rsid w:val="00CC13C8"/>
    <w:rsid w:val="00CC3FD5"/>
    <w:rsid w:val="00CC412A"/>
    <w:rsid w:val="00CC4D3F"/>
    <w:rsid w:val="00CC6237"/>
    <w:rsid w:val="00CD344A"/>
    <w:rsid w:val="00CD5C95"/>
    <w:rsid w:val="00CD75EF"/>
    <w:rsid w:val="00CE436B"/>
    <w:rsid w:val="00CE6370"/>
    <w:rsid w:val="00CE6935"/>
    <w:rsid w:val="00CE7910"/>
    <w:rsid w:val="00CF0A35"/>
    <w:rsid w:val="00CF4E85"/>
    <w:rsid w:val="00CF6E04"/>
    <w:rsid w:val="00D05130"/>
    <w:rsid w:val="00D07FDF"/>
    <w:rsid w:val="00D1188A"/>
    <w:rsid w:val="00D122CB"/>
    <w:rsid w:val="00D13BEE"/>
    <w:rsid w:val="00D142B1"/>
    <w:rsid w:val="00D1468F"/>
    <w:rsid w:val="00D1585F"/>
    <w:rsid w:val="00D20CDF"/>
    <w:rsid w:val="00D2507F"/>
    <w:rsid w:val="00D2685E"/>
    <w:rsid w:val="00D3029B"/>
    <w:rsid w:val="00D35BFB"/>
    <w:rsid w:val="00D37691"/>
    <w:rsid w:val="00D415E0"/>
    <w:rsid w:val="00D42856"/>
    <w:rsid w:val="00D45214"/>
    <w:rsid w:val="00D45DA3"/>
    <w:rsid w:val="00D50107"/>
    <w:rsid w:val="00D53D7E"/>
    <w:rsid w:val="00D544FF"/>
    <w:rsid w:val="00D54ACC"/>
    <w:rsid w:val="00D558C6"/>
    <w:rsid w:val="00D57182"/>
    <w:rsid w:val="00D632F2"/>
    <w:rsid w:val="00D63321"/>
    <w:rsid w:val="00D64B00"/>
    <w:rsid w:val="00D656AD"/>
    <w:rsid w:val="00D67FD9"/>
    <w:rsid w:val="00D73912"/>
    <w:rsid w:val="00D81ADD"/>
    <w:rsid w:val="00D82933"/>
    <w:rsid w:val="00D829F3"/>
    <w:rsid w:val="00D8435F"/>
    <w:rsid w:val="00D84A7B"/>
    <w:rsid w:val="00D87FF1"/>
    <w:rsid w:val="00D9378C"/>
    <w:rsid w:val="00D943D9"/>
    <w:rsid w:val="00D946A9"/>
    <w:rsid w:val="00DA10C7"/>
    <w:rsid w:val="00DA2708"/>
    <w:rsid w:val="00DA3620"/>
    <w:rsid w:val="00DA5350"/>
    <w:rsid w:val="00DB2613"/>
    <w:rsid w:val="00DB2E70"/>
    <w:rsid w:val="00DB34B5"/>
    <w:rsid w:val="00DB53DF"/>
    <w:rsid w:val="00DB5438"/>
    <w:rsid w:val="00DC0075"/>
    <w:rsid w:val="00DC14DB"/>
    <w:rsid w:val="00DC6D71"/>
    <w:rsid w:val="00DD08BD"/>
    <w:rsid w:val="00DD18C7"/>
    <w:rsid w:val="00DD19CB"/>
    <w:rsid w:val="00DD245F"/>
    <w:rsid w:val="00DD3A4C"/>
    <w:rsid w:val="00DD5C5C"/>
    <w:rsid w:val="00DD7C10"/>
    <w:rsid w:val="00DE786A"/>
    <w:rsid w:val="00DF431C"/>
    <w:rsid w:val="00E00DC1"/>
    <w:rsid w:val="00E0241A"/>
    <w:rsid w:val="00E0432E"/>
    <w:rsid w:val="00E05B45"/>
    <w:rsid w:val="00E07065"/>
    <w:rsid w:val="00E103D9"/>
    <w:rsid w:val="00E135BD"/>
    <w:rsid w:val="00E13765"/>
    <w:rsid w:val="00E13802"/>
    <w:rsid w:val="00E150AC"/>
    <w:rsid w:val="00E16C5D"/>
    <w:rsid w:val="00E16CB5"/>
    <w:rsid w:val="00E21D8E"/>
    <w:rsid w:val="00E21E29"/>
    <w:rsid w:val="00E24982"/>
    <w:rsid w:val="00E24C27"/>
    <w:rsid w:val="00E34901"/>
    <w:rsid w:val="00E37A2A"/>
    <w:rsid w:val="00E43291"/>
    <w:rsid w:val="00E454CF"/>
    <w:rsid w:val="00E5103A"/>
    <w:rsid w:val="00E5493E"/>
    <w:rsid w:val="00E54A27"/>
    <w:rsid w:val="00E54DC2"/>
    <w:rsid w:val="00E634A7"/>
    <w:rsid w:val="00E70A45"/>
    <w:rsid w:val="00E70FEB"/>
    <w:rsid w:val="00E724FF"/>
    <w:rsid w:val="00E8079D"/>
    <w:rsid w:val="00E82640"/>
    <w:rsid w:val="00E8270A"/>
    <w:rsid w:val="00E84268"/>
    <w:rsid w:val="00E8668E"/>
    <w:rsid w:val="00E86BDE"/>
    <w:rsid w:val="00E8707D"/>
    <w:rsid w:val="00E871D6"/>
    <w:rsid w:val="00E905F6"/>
    <w:rsid w:val="00E94D2A"/>
    <w:rsid w:val="00E96044"/>
    <w:rsid w:val="00EA4BF0"/>
    <w:rsid w:val="00EA5515"/>
    <w:rsid w:val="00EA747B"/>
    <w:rsid w:val="00EB1C77"/>
    <w:rsid w:val="00EB2796"/>
    <w:rsid w:val="00EB2B01"/>
    <w:rsid w:val="00EB3921"/>
    <w:rsid w:val="00EC3AFF"/>
    <w:rsid w:val="00EC47DB"/>
    <w:rsid w:val="00EC6642"/>
    <w:rsid w:val="00ED74F1"/>
    <w:rsid w:val="00EE42AE"/>
    <w:rsid w:val="00EE56E8"/>
    <w:rsid w:val="00EE70D5"/>
    <w:rsid w:val="00EF031F"/>
    <w:rsid w:val="00EF1627"/>
    <w:rsid w:val="00EF3D41"/>
    <w:rsid w:val="00EF3ED2"/>
    <w:rsid w:val="00F010EA"/>
    <w:rsid w:val="00F05583"/>
    <w:rsid w:val="00F07FD8"/>
    <w:rsid w:val="00F12CBB"/>
    <w:rsid w:val="00F13976"/>
    <w:rsid w:val="00F15BD8"/>
    <w:rsid w:val="00F20F44"/>
    <w:rsid w:val="00F2298A"/>
    <w:rsid w:val="00F23A37"/>
    <w:rsid w:val="00F23F11"/>
    <w:rsid w:val="00F27D6E"/>
    <w:rsid w:val="00F27D7B"/>
    <w:rsid w:val="00F326EF"/>
    <w:rsid w:val="00F327DD"/>
    <w:rsid w:val="00F32BB5"/>
    <w:rsid w:val="00F34A33"/>
    <w:rsid w:val="00F3501B"/>
    <w:rsid w:val="00F478B3"/>
    <w:rsid w:val="00F47B5F"/>
    <w:rsid w:val="00F5435B"/>
    <w:rsid w:val="00F54414"/>
    <w:rsid w:val="00F61168"/>
    <w:rsid w:val="00F62111"/>
    <w:rsid w:val="00F64A9B"/>
    <w:rsid w:val="00F7286A"/>
    <w:rsid w:val="00F74E9F"/>
    <w:rsid w:val="00F754B9"/>
    <w:rsid w:val="00F80A9C"/>
    <w:rsid w:val="00F814E8"/>
    <w:rsid w:val="00F87235"/>
    <w:rsid w:val="00F873F9"/>
    <w:rsid w:val="00F9117B"/>
    <w:rsid w:val="00FA0119"/>
    <w:rsid w:val="00FA6EEA"/>
    <w:rsid w:val="00FA78E5"/>
    <w:rsid w:val="00FB143A"/>
    <w:rsid w:val="00FB52F6"/>
    <w:rsid w:val="00FB6D78"/>
    <w:rsid w:val="00FB7033"/>
    <w:rsid w:val="00FC1258"/>
    <w:rsid w:val="00FD0D9F"/>
    <w:rsid w:val="00FD714A"/>
    <w:rsid w:val="00FE2A0C"/>
    <w:rsid w:val="00FF17D0"/>
    <w:rsid w:val="00FF21E4"/>
    <w:rsid w:val="00FF311B"/>
    <w:rsid w:val="00FF4175"/>
    <w:rsid w:val="00FF4327"/>
    <w:rsid w:val="00FF6373"/>
    <w:rsid w:val="00FF6BD3"/>
    <w:rsid w:val="00FF70C9"/>
    <w:rsid w:val="0694AC61"/>
    <w:rsid w:val="0AF753DF"/>
    <w:rsid w:val="0C638CEE"/>
    <w:rsid w:val="0EA0618A"/>
    <w:rsid w:val="118F4A82"/>
    <w:rsid w:val="13F77596"/>
    <w:rsid w:val="16B65DB5"/>
    <w:rsid w:val="184A24E5"/>
    <w:rsid w:val="1B6EEB3A"/>
    <w:rsid w:val="1BAE4857"/>
    <w:rsid w:val="1DF37EBE"/>
    <w:rsid w:val="24424287"/>
    <w:rsid w:val="279C8319"/>
    <w:rsid w:val="2A010FB7"/>
    <w:rsid w:val="2B732EFE"/>
    <w:rsid w:val="2D7B7D54"/>
    <w:rsid w:val="3508CF60"/>
    <w:rsid w:val="388082C1"/>
    <w:rsid w:val="3BC1FF06"/>
    <w:rsid w:val="3C9FC1C5"/>
    <w:rsid w:val="3F3503B0"/>
    <w:rsid w:val="4240BE47"/>
    <w:rsid w:val="44190E71"/>
    <w:rsid w:val="4690E58E"/>
    <w:rsid w:val="48100966"/>
    <w:rsid w:val="4B3C57BF"/>
    <w:rsid w:val="506C5423"/>
    <w:rsid w:val="51EF340E"/>
    <w:rsid w:val="52E5F1A0"/>
    <w:rsid w:val="543FE8FC"/>
    <w:rsid w:val="54B677A0"/>
    <w:rsid w:val="55CBDFB9"/>
    <w:rsid w:val="56E13B3D"/>
    <w:rsid w:val="5D69CC5C"/>
    <w:rsid w:val="5D762FC8"/>
    <w:rsid w:val="6051944C"/>
    <w:rsid w:val="6119FBFB"/>
    <w:rsid w:val="6467DE67"/>
    <w:rsid w:val="65A8CC2F"/>
    <w:rsid w:val="688DC7D6"/>
    <w:rsid w:val="6D9DDB85"/>
    <w:rsid w:val="6E7BD275"/>
    <w:rsid w:val="71385D76"/>
    <w:rsid w:val="71B6A642"/>
    <w:rsid w:val="75677CD0"/>
    <w:rsid w:val="7C6426E1"/>
    <w:rsid w:val="7CD7F19F"/>
    <w:rsid w:val="7E7260BA"/>
    <w:rsid w:val="7F33FD7E"/>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B16899A"/>
  <w15:docId w15:val="{62FB57BE-7F75-4066-9BEE-5AD7CB8072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lang w:val="en-US" w:eastAsia="ja-JP" w:bidi="ar-SA"/>
      </w:rPr>
    </w:rPrDefault>
    <w:pPrDefault>
      <w:pPr>
        <w:spacing w:after="80"/>
      </w:pPr>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header" w:uiPriority="99" w:qFormat="1"/>
    <w:lsdException w:name="footer" w:uiPriority="99" w:qFormat="1"/>
    <w:lsdException w:name="caption" w:semiHidden="1" w:unhideWhenUsed="1" w:qFormat="1"/>
    <w:lsdException w:name="Title" w:qFormat="1"/>
    <w:lsdException w:name="Default Paragraph Font" w:semiHidden="1" w:qFormat="1"/>
    <w:lsdException w:name="Subtitle" w:qFormat="1"/>
    <w:lsdException w:name="Hyperlink" w:uiPriority="99"/>
    <w:lsdException w:name="Strong" w:uiPriority="22" w:qFormat="1"/>
    <w:lsdException w:name="Emphasis" w:uiPriority="20" w:qFormat="1"/>
    <w:lsdException w:name="HTML Top of Form" w:semiHidden="1" w:uiPriority="99" w:unhideWhenUsed="1"/>
    <w:lsdException w:name="HTML Bottom of Form" w:semiHidden="1" w:uiPriority="99" w:unhideWhenUsed="1"/>
    <w:lsdException w:name="Normal (Web)" w:uiPriority="99"/>
    <w:lsdException w:name="HTML Keyboard" w:semiHidden="1" w:unhideWhenUsed="1"/>
    <w:lsdException w:name="Normal Table" w:semiHidden="1" w:unhideWhenUsed="1" w:qFormat="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99"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B13EDA"/>
    <w:rPr>
      <w:rFonts w:ascii="Times New Roman" w:eastAsia="Calibri" w:hAnsi="Times New Roman" w:cs="SimSun"/>
      <w:sz w:val="26"/>
      <w:szCs w:val="22"/>
      <w:lang w:eastAsia="en-US"/>
    </w:rPr>
  </w:style>
  <w:style w:type="paragraph" w:styleId="Heading1">
    <w:name w:val="heading 1"/>
    <w:basedOn w:val="Normal"/>
    <w:next w:val="Normal"/>
    <w:uiPriority w:val="9"/>
    <w:qFormat/>
    <w:pPr>
      <w:keepNext/>
      <w:keepLines/>
      <w:numPr>
        <w:numId w:val="1"/>
      </w:numPr>
      <w:spacing w:before="480" w:after="0"/>
      <w:outlineLvl w:val="0"/>
    </w:pPr>
    <w:rPr>
      <w:rFonts w:eastAsia="SimSun" w:cs="Times New Roman"/>
      <w:b/>
      <w:bCs/>
      <w:color w:val="002060"/>
      <w:szCs w:val="26"/>
    </w:rPr>
  </w:style>
  <w:style w:type="paragraph" w:styleId="Heading2">
    <w:name w:val="heading 2"/>
    <w:basedOn w:val="Normal"/>
    <w:next w:val="Normal"/>
    <w:uiPriority w:val="9"/>
    <w:qFormat/>
    <w:pPr>
      <w:keepNext/>
      <w:keepLines/>
      <w:numPr>
        <w:ilvl w:val="1"/>
        <w:numId w:val="1"/>
      </w:numPr>
      <w:spacing w:before="200" w:after="0"/>
      <w:outlineLvl w:val="1"/>
    </w:pPr>
    <w:rPr>
      <w:rFonts w:eastAsia="SimSun"/>
      <w:b/>
      <w:bCs/>
      <w:i/>
      <w:szCs w:val="26"/>
    </w:rPr>
  </w:style>
  <w:style w:type="paragraph" w:styleId="Heading3">
    <w:name w:val="heading 3"/>
    <w:basedOn w:val="Normal"/>
    <w:next w:val="Normal"/>
    <w:link w:val="Heading3Char"/>
    <w:unhideWhenUsed/>
    <w:qFormat/>
    <w:rsid w:val="005A3AA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semiHidden/>
    <w:unhideWhenUsed/>
    <w:qFormat/>
    <w:rsid w:val="00BA2FAE"/>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qFormat/>
    <w:pPr>
      <w:tabs>
        <w:tab w:val="center" w:pos="4680"/>
        <w:tab w:val="right" w:pos="9360"/>
      </w:tabs>
      <w:spacing w:after="0"/>
    </w:pPr>
  </w:style>
  <w:style w:type="paragraph" w:styleId="Header">
    <w:name w:val="header"/>
    <w:basedOn w:val="Normal"/>
    <w:link w:val="HeaderChar"/>
    <w:uiPriority w:val="99"/>
    <w:qFormat/>
    <w:pPr>
      <w:tabs>
        <w:tab w:val="center" w:pos="4680"/>
        <w:tab w:val="right" w:pos="9360"/>
      </w:tabs>
      <w:spacing w:after="0"/>
    </w:pPr>
  </w:style>
  <w:style w:type="table" w:styleId="TableGrid">
    <w:name w:val="Table Grid"/>
    <w:basedOn w:val="TableNormal"/>
    <w:uiPriority w:val="99"/>
    <w:qFormat/>
    <w:rPr>
      <w:rFonts w:eastAsia="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OCHeading1">
    <w:name w:val="TOC Heading1"/>
    <w:basedOn w:val="Heading1"/>
    <w:next w:val="Normal"/>
    <w:uiPriority w:val="39"/>
    <w:unhideWhenUsed/>
    <w:qFormat/>
    <w:pPr>
      <w:numPr>
        <w:numId w:val="0"/>
      </w:numPr>
      <w:spacing w:before="240" w:line="259" w:lineRule="auto"/>
      <w:outlineLvl w:val="9"/>
    </w:pPr>
    <w:rPr>
      <w:rFonts w:asciiTheme="majorHAnsi" w:eastAsiaTheme="majorEastAsia" w:hAnsiTheme="majorHAnsi" w:cstheme="majorBidi"/>
      <w:b w:val="0"/>
      <w:bCs w:val="0"/>
      <w:color w:val="2E74B5" w:themeColor="accent1" w:themeShade="BF"/>
      <w:sz w:val="32"/>
      <w:szCs w:val="32"/>
    </w:rPr>
  </w:style>
  <w:style w:type="paragraph" w:styleId="ListParagraph">
    <w:name w:val="List Paragraph"/>
    <w:basedOn w:val="Normal"/>
    <w:uiPriority w:val="34"/>
    <w:qFormat/>
    <w:pPr>
      <w:ind w:left="720"/>
      <w:contextualSpacing/>
    </w:pPr>
  </w:style>
  <w:style w:type="character" w:styleId="Hyperlink">
    <w:name w:val="Hyperlink"/>
    <w:basedOn w:val="DefaultParagraphFont"/>
    <w:uiPriority w:val="99"/>
    <w:rsid w:val="000B2E51"/>
    <w:rPr>
      <w:color w:val="0563C1" w:themeColor="hyperlink"/>
      <w:u w:val="single"/>
    </w:rPr>
  </w:style>
  <w:style w:type="paragraph" w:styleId="TOCHeading">
    <w:name w:val="TOC Heading"/>
    <w:basedOn w:val="Heading1"/>
    <w:next w:val="Normal"/>
    <w:uiPriority w:val="39"/>
    <w:unhideWhenUsed/>
    <w:qFormat/>
    <w:rsid w:val="003222BB"/>
    <w:pPr>
      <w:numPr>
        <w:numId w:val="0"/>
      </w:numPr>
      <w:spacing w:before="240" w:line="259" w:lineRule="auto"/>
      <w:outlineLvl w:val="9"/>
    </w:pPr>
    <w:rPr>
      <w:rFonts w:asciiTheme="majorHAnsi" w:eastAsiaTheme="majorEastAsia" w:hAnsiTheme="majorHAnsi" w:cstheme="majorBidi"/>
      <w:b w:val="0"/>
      <w:bCs w:val="0"/>
      <w:color w:val="2E74B5" w:themeColor="accent1" w:themeShade="BF"/>
      <w:sz w:val="32"/>
      <w:szCs w:val="32"/>
    </w:rPr>
  </w:style>
  <w:style w:type="paragraph" w:styleId="TOC1">
    <w:name w:val="toc 1"/>
    <w:basedOn w:val="Normal"/>
    <w:next w:val="Normal"/>
    <w:autoRedefine/>
    <w:uiPriority w:val="39"/>
    <w:rsid w:val="003222BB"/>
    <w:pPr>
      <w:spacing w:after="100"/>
    </w:pPr>
  </w:style>
  <w:style w:type="paragraph" w:styleId="TOC2">
    <w:name w:val="toc 2"/>
    <w:basedOn w:val="Normal"/>
    <w:next w:val="Normal"/>
    <w:autoRedefine/>
    <w:uiPriority w:val="39"/>
    <w:rsid w:val="003222BB"/>
    <w:pPr>
      <w:spacing w:after="100"/>
      <w:ind w:left="220"/>
    </w:pPr>
  </w:style>
  <w:style w:type="paragraph" w:styleId="TOC3">
    <w:name w:val="toc 3"/>
    <w:basedOn w:val="Normal"/>
    <w:next w:val="Normal"/>
    <w:autoRedefine/>
    <w:uiPriority w:val="39"/>
    <w:unhideWhenUsed/>
    <w:rsid w:val="00907C43"/>
    <w:pPr>
      <w:spacing w:after="100" w:line="259" w:lineRule="auto"/>
      <w:ind w:left="440"/>
      <w:jc w:val="center"/>
    </w:pPr>
    <w:rPr>
      <w:rFonts w:eastAsiaTheme="minorEastAsia" w:cs="Times New Roman"/>
      <w:b/>
      <w:bCs/>
      <w:sz w:val="36"/>
      <w:szCs w:val="36"/>
    </w:rPr>
  </w:style>
  <w:style w:type="character" w:styleId="Emphasis">
    <w:name w:val="Emphasis"/>
    <w:basedOn w:val="DefaultParagraphFont"/>
    <w:uiPriority w:val="20"/>
    <w:qFormat/>
    <w:rsid w:val="00B13EDA"/>
    <w:rPr>
      <w:i/>
      <w:iCs/>
    </w:rPr>
  </w:style>
  <w:style w:type="character" w:styleId="UnresolvedMention">
    <w:name w:val="Unresolved Mention"/>
    <w:basedOn w:val="DefaultParagraphFont"/>
    <w:uiPriority w:val="99"/>
    <w:semiHidden/>
    <w:unhideWhenUsed/>
    <w:rsid w:val="00531739"/>
    <w:rPr>
      <w:color w:val="605E5C"/>
      <w:shd w:val="clear" w:color="auto" w:fill="E1DFDD"/>
    </w:rPr>
  </w:style>
  <w:style w:type="character" w:styleId="FollowedHyperlink">
    <w:name w:val="FollowedHyperlink"/>
    <w:basedOn w:val="DefaultParagraphFont"/>
    <w:rsid w:val="002E050C"/>
    <w:rPr>
      <w:color w:val="954F72" w:themeColor="followedHyperlink"/>
      <w:u w:val="single"/>
    </w:rPr>
  </w:style>
  <w:style w:type="character" w:customStyle="1" w:styleId="HeaderChar">
    <w:name w:val="Header Char"/>
    <w:basedOn w:val="DefaultParagraphFont"/>
    <w:link w:val="Header"/>
    <w:uiPriority w:val="99"/>
    <w:rsid w:val="00D2507F"/>
    <w:rPr>
      <w:rFonts w:ascii="Times New Roman" w:eastAsia="Calibri" w:hAnsi="Times New Roman" w:cs="SimSun"/>
      <w:sz w:val="26"/>
      <w:szCs w:val="22"/>
      <w:lang w:eastAsia="en-US"/>
    </w:rPr>
  </w:style>
  <w:style w:type="character" w:customStyle="1" w:styleId="FooterChar">
    <w:name w:val="Footer Char"/>
    <w:basedOn w:val="DefaultParagraphFont"/>
    <w:link w:val="Footer"/>
    <w:uiPriority w:val="99"/>
    <w:rsid w:val="00142830"/>
    <w:rPr>
      <w:rFonts w:ascii="Times New Roman" w:eastAsia="Calibri" w:hAnsi="Times New Roman" w:cs="SimSun"/>
      <w:sz w:val="26"/>
      <w:szCs w:val="22"/>
      <w:lang w:eastAsia="en-US"/>
    </w:rPr>
  </w:style>
  <w:style w:type="character" w:customStyle="1" w:styleId="a">
    <w:name w:val="a"/>
    <w:basedOn w:val="DefaultParagraphFont"/>
    <w:rsid w:val="00461335"/>
  </w:style>
  <w:style w:type="character" w:styleId="Strong">
    <w:name w:val="Strong"/>
    <w:basedOn w:val="DefaultParagraphFont"/>
    <w:uiPriority w:val="22"/>
    <w:qFormat/>
    <w:rsid w:val="005A3AA6"/>
    <w:rPr>
      <w:b/>
      <w:bCs/>
    </w:rPr>
  </w:style>
  <w:style w:type="paragraph" w:styleId="NormalWeb">
    <w:name w:val="Normal (Web)"/>
    <w:basedOn w:val="Normal"/>
    <w:uiPriority w:val="99"/>
    <w:unhideWhenUsed/>
    <w:rsid w:val="005A3AA6"/>
    <w:pPr>
      <w:spacing w:before="100" w:beforeAutospacing="1" w:after="100" w:afterAutospacing="1"/>
    </w:pPr>
    <w:rPr>
      <w:rFonts w:eastAsia="Times New Roman" w:cs="Times New Roman"/>
      <w:sz w:val="24"/>
      <w:szCs w:val="24"/>
    </w:rPr>
  </w:style>
  <w:style w:type="character" w:customStyle="1" w:styleId="Heading3Char">
    <w:name w:val="Heading 3 Char"/>
    <w:basedOn w:val="DefaultParagraphFont"/>
    <w:link w:val="Heading3"/>
    <w:rsid w:val="005A3AA6"/>
    <w:rPr>
      <w:rFonts w:asciiTheme="majorHAnsi" w:eastAsiaTheme="majorEastAsia" w:hAnsiTheme="majorHAnsi" w:cstheme="majorBidi"/>
      <w:color w:val="1F4D78" w:themeColor="accent1" w:themeShade="7F"/>
      <w:sz w:val="24"/>
      <w:szCs w:val="24"/>
      <w:lang w:eastAsia="en-US"/>
    </w:rPr>
  </w:style>
  <w:style w:type="character" w:styleId="LineNumber">
    <w:name w:val="line number"/>
    <w:basedOn w:val="DefaultParagraphFont"/>
    <w:rsid w:val="0045166A"/>
  </w:style>
  <w:style w:type="paragraph" w:customStyle="1" w:styleId="msonormal0">
    <w:name w:val="msonormal"/>
    <w:basedOn w:val="Normal"/>
    <w:rsid w:val="003B0862"/>
    <w:pPr>
      <w:spacing w:before="100" w:beforeAutospacing="1" w:after="100" w:afterAutospacing="1"/>
    </w:pPr>
    <w:rPr>
      <w:rFonts w:eastAsia="Times New Roman" w:cs="Times New Roman"/>
      <w:sz w:val="24"/>
      <w:szCs w:val="24"/>
    </w:rPr>
  </w:style>
  <w:style w:type="paragraph" w:customStyle="1" w:styleId="paragraph">
    <w:name w:val="paragraph"/>
    <w:basedOn w:val="Normal"/>
    <w:rsid w:val="003B0862"/>
    <w:pPr>
      <w:spacing w:before="100" w:beforeAutospacing="1" w:after="100" w:afterAutospacing="1"/>
    </w:pPr>
    <w:rPr>
      <w:rFonts w:eastAsia="Times New Roman" w:cs="Times New Roman"/>
      <w:sz w:val="24"/>
      <w:szCs w:val="24"/>
    </w:rPr>
  </w:style>
  <w:style w:type="character" w:customStyle="1" w:styleId="textrun">
    <w:name w:val="textrun"/>
    <w:basedOn w:val="DefaultParagraphFont"/>
    <w:rsid w:val="003B0862"/>
  </w:style>
  <w:style w:type="character" w:customStyle="1" w:styleId="normaltextrun">
    <w:name w:val="normaltextrun"/>
    <w:basedOn w:val="DefaultParagraphFont"/>
    <w:rsid w:val="003B0862"/>
  </w:style>
  <w:style w:type="character" w:customStyle="1" w:styleId="eop">
    <w:name w:val="eop"/>
    <w:basedOn w:val="DefaultParagraphFont"/>
    <w:rsid w:val="003B0862"/>
  </w:style>
  <w:style w:type="paragraph" w:customStyle="1" w:styleId="outlineelement">
    <w:name w:val="outlineelement"/>
    <w:basedOn w:val="Normal"/>
    <w:rsid w:val="003B0862"/>
    <w:pPr>
      <w:spacing w:before="100" w:beforeAutospacing="1" w:after="100" w:afterAutospacing="1"/>
    </w:pPr>
    <w:rPr>
      <w:rFonts w:eastAsia="Times New Roman" w:cs="Times New Roman"/>
      <w:sz w:val="24"/>
      <w:szCs w:val="24"/>
    </w:rPr>
  </w:style>
  <w:style w:type="character" w:customStyle="1" w:styleId="spellingerror">
    <w:name w:val="spellingerror"/>
    <w:basedOn w:val="DefaultParagraphFont"/>
    <w:rsid w:val="003B0862"/>
  </w:style>
  <w:style w:type="character" w:customStyle="1" w:styleId="contentcontrolboundarysink">
    <w:name w:val="contentcontrolboundarysink"/>
    <w:basedOn w:val="DefaultParagraphFont"/>
    <w:rsid w:val="006075E0"/>
  </w:style>
  <w:style w:type="character" w:customStyle="1" w:styleId="tabchar">
    <w:name w:val="tabchar"/>
    <w:basedOn w:val="DefaultParagraphFont"/>
    <w:rsid w:val="006075E0"/>
  </w:style>
  <w:style w:type="table" w:styleId="ListTable6Colorful-Accent2">
    <w:name w:val="List Table 6 Colorful Accent 2"/>
    <w:basedOn w:val="TableNormal"/>
    <w:uiPriority w:val="51"/>
    <w:rsid w:val="006F313E"/>
    <w:pPr>
      <w:spacing w:after="0"/>
    </w:pPr>
    <w:rPr>
      <w:color w:val="C45911" w:themeColor="accent2" w:themeShade="BF"/>
    </w:rPr>
    <w:tblPr>
      <w:tblStyleRowBandSize w:val="1"/>
      <w:tblStyleColBandSize w:val="1"/>
      <w:tblBorders>
        <w:top w:val="single" w:sz="4" w:space="0" w:color="ED7D31" w:themeColor="accent2"/>
        <w:bottom w:val="single" w:sz="4" w:space="0" w:color="ED7D31" w:themeColor="accent2"/>
      </w:tblBorders>
    </w:tblPr>
    <w:tblStylePr w:type="firstRow">
      <w:rPr>
        <w:b/>
        <w:bCs/>
      </w:rPr>
      <w:tblPr/>
      <w:tcPr>
        <w:tcBorders>
          <w:bottom w:val="single" w:sz="4" w:space="0" w:color="ED7D31" w:themeColor="accent2"/>
        </w:tcBorders>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paragraph" w:styleId="TOC9">
    <w:name w:val="toc 9"/>
    <w:basedOn w:val="Normal"/>
    <w:next w:val="Normal"/>
    <w:autoRedefine/>
    <w:rsid w:val="002F25AB"/>
    <w:pPr>
      <w:spacing w:after="100"/>
      <w:ind w:left="2080"/>
    </w:pPr>
  </w:style>
  <w:style w:type="table" w:styleId="GridTable6Colorful-Accent2">
    <w:name w:val="Grid Table 6 Colorful Accent 2"/>
    <w:basedOn w:val="TableNormal"/>
    <w:uiPriority w:val="51"/>
    <w:rsid w:val="006F313E"/>
    <w:pPr>
      <w:spacing w:after="0"/>
    </w:pPr>
    <w:rPr>
      <w:color w:val="C45911" w:themeColor="accent2" w:themeShade="BF"/>
    </w:r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TableGridLight">
    <w:name w:val="Grid Table Light"/>
    <w:basedOn w:val="TableNormal"/>
    <w:uiPriority w:val="40"/>
    <w:rsid w:val="006F313E"/>
    <w:pPr>
      <w:spacing w:after="0"/>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EndnoteText">
    <w:name w:val="endnote text"/>
    <w:basedOn w:val="Normal"/>
    <w:link w:val="EndnoteTextChar"/>
    <w:rsid w:val="00D415E0"/>
    <w:pPr>
      <w:spacing w:after="0"/>
    </w:pPr>
    <w:rPr>
      <w:sz w:val="20"/>
      <w:szCs w:val="20"/>
    </w:rPr>
  </w:style>
  <w:style w:type="character" w:customStyle="1" w:styleId="EndnoteTextChar">
    <w:name w:val="Endnote Text Char"/>
    <w:basedOn w:val="DefaultParagraphFont"/>
    <w:link w:val="EndnoteText"/>
    <w:rsid w:val="00D415E0"/>
    <w:rPr>
      <w:rFonts w:ascii="Times New Roman" w:eastAsia="Calibri" w:hAnsi="Times New Roman" w:cs="SimSun"/>
      <w:lang w:eastAsia="en-US"/>
    </w:rPr>
  </w:style>
  <w:style w:type="character" w:styleId="EndnoteReference">
    <w:name w:val="endnote reference"/>
    <w:basedOn w:val="DefaultParagraphFont"/>
    <w:rsid w:val="00D415E0"/>
    <w:rPr>
      <w:vertAlign w:val="superscript"/>
    </w:rPr>
  </w:style>
  <w:style w:type="character" w:customStyle="1" w:styleId="Heading4Char">
    <w:name w:val="Heading 4 Char"/>
    <w:basedOn w:val="DefaultParagraphFont"/>
    <w:link w:val="Heading4"/>
    <w:semiHidden/>
    <w:rsid w:val="00BA2FAE"/>
    <w:rPr>
      <w:rFonts w:asciiTheme="majorHAnsi" w:eastAsiaTheme="majorEastAsia" w:hAnsiTheme="majorHAnsi" w:cstheme="majorBidi"/>
      <w:i/>
      <w:iCs/>
      <w:color w:val="2E74B5" w:themeColor="accent1" w:themeShade="BF"/>
      <w:sz w:val="26"/>
      <w:szCs w:val="22"/>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538666">
      <w:bodyDiv w:val="1"/>
      <w:marLeft w:val="0"/>
      <w:marRight w:val="0"/>
      <w:marTop w:val="0"/>
      <w:marBottom w:val="0"/>
      <w:divBdr>
        <w:top w:val="none" w:sz="0" w:space="0" w:color="auto"/>
        <w:left w:val="none" w:sz="0" w:space="0" w:color="auto"/>
        <w:bottom w:val="none" w:sz="0" w:space="0" w:color="auto"/>
        <w:right w:val="none" w:sz="0" w:space="0" w:color="auto"/>
      </w:divBdr>
    </w:div>
    <w:div w:id="93745981">
      <w:bodyDiv w:val="1"/>
      <w:marLeft w:val="0"/>
      <w:marRight w:val="0"/>
      <w:marTop w:val="0"/>
      <w:marBottom w:val="0"/>
      <w:divBdr>
        <w:top w:val="none" w:sz="0" w:space="0" w:color="auto"/>
        <w:left w:val="none" w:sz="0" w:space="0" w:color="auto"/>
        <w:bottom w:val="none" w:sz="0" w:space="0" w:color="auto"/>
        <w:right w:val="none" w:sz="0" w:space="0" w:color="auto"/>
      </w:divBdr>
    </w:div>
    <w:div w:id="130947616">
      <w:bodyDiv w:val="1"/>
      <w:marLeft w:val="0"/>
      <w:marRight w:val="0"/>
      <w:marTop w:val="0"/>
      <w:marBottom w:val="0"/>
      <w:divBdr>
        <w:top w:val="none" w:sz="0" w:space="0" w:color="auto"/>
        <w:left w:val="none" w:sz="0" w:space="0" w:color="auto"/>
        <w:bottom w:val="none" w:sz="0" w:space="0" w:color="auto"/>
        <w:right w:val="none" w:sz="0" w:space="0" w:color="auto"/>
      </w:divBdr>
      <w:divsChild>
        <w:div w:id="56050122">
          <w:marLeft w:val="0"/>
          <w:marRight w:val="0"/>
          <w:marTop w:val="0"/>
          <w:marBottom w:val="0"/>
          <w:divBdr>
            <w:top w:val="none" w:sz="0" w:space="0" w:color="auto"/>
            <w:left w:val="none" w:sz="0" w:space="0" w:color="auto"/>
            <w:bottom w:val="none" w:sz="0" w:space="0" w:color="auto"/>
            <w:right w:val="none" w:sz="0" w:space="0" w:color="auto"/>
          </w:divBdr>
        </w:div>
        <w:div w:id="81681289">
          <w:marLeft w:val="0"/>
          <w:marRight w:val="0"/>
          <w:marTop w:val="0"/>
          <w:marBottom w:val="0"/>
          <w:divBdr>
            <w:top w:val="none" w:sz="0" w:space="0" w:color="auto"/>
            <w:left w:val="none" w:sz="0" w:space="0" w:color="auto"/>
            <w:bottom w:val="none" w:sz="0" w:space="0" w:color="auto"/>
            <w:right w:val="none" w:sz="0" w:space="0" w:color="auto"/>
          </w:divBdr>
        </w:div>
        <w:div w:id="87163298">
          <w:marLeft w:val="0"/>
          <w:marRight w:val="0"/>
          <w:marTop w:val="0"/>
          <w:marBottom w:val="0"/>
          <w:divBdr>
            <w:top w:val="none" w:sz="0" w:space="0" w:color="auto"/>
            <w:left w:val="none" w:sz="0" w:space="0" w:color="auto"/>
            <w:bottom w:val="none" w:sz="0" w:space="0" w:color="auto"/>
            <w:right w:val="none" w:sz="0" w:space="0" w:color="auto"/>
          </w:divBdr>
        </w:div>
        <w:div w:id="88893439">
          <w:marLeft w:val="0"/>
          <w:marRight w:val="0"/>
          <w:marTop w:val="0"/>
          <w:marBottom w:val="0"/>
          <w:divBdr>
            <w:top w:val="none" w:sz="0" w:space="0" w:color="auto"/>
            <w:left w:val="none" w:sz="0" w:space="0" w:color="auto"/>
            <w:bottom w:val="none" w:sz="0" w:space="0" w:color="auto"/>
            <w:right w:val="none" w:sz="0" w:space="0" w:color="auto"/>
          </w:divBdr>
        </w:div>
        <w:div w:id="178087883">
          <w:marLeft w:val="0"/>
          <w:marRight w:val="0"/>
          <w:marTop w:val="0"/>
          <w:marBottom w:val="0"/>
          <w:divBdr>
            <w:top w:val="none" w:sz="0" w:space="0" w:color="auto"/>
            <w:left w:val="none" w:sz="0" w:space="0" w:color="auto"/>
            <w:bottom w:val="none" w:sz="0" w:space="0" w:color="auto"/>
            <w:right w:val="none" w:sz="0" w:space="0" w:color="auto"/>
          </w:divBdr>
        </w:div>
        <w:div w:id="180316453">
          <w:marLeft w:val="0"/>
          <w:marRight w:val="0"/>
          <w:marTop w:val="0"/>
          <w:marBottom w:val="0"/>
          <w:divBdr>
            <w:top w:val="none" w:sz="0" w:space="0" w:color="auto"/>
            <w:left w:val="none" w:sz="0" w:space="0" w:color="auto"/>
            <w:bottom w:val="none" w:sz="0" w:space="0" w:color="auto"/>
            <w:right w:val="none" w:sz="0" w:space="0" w:color="auto"/>
          </w:divBdr>
        </w:div>
        <w:div w:id="202983856">
          <w:marLeft w:val="0"/>
          <w:marRight w:val="0"/>
          <w:marTop w:val="0"/>
          <w:marBottom w:val="0"/>
          <w:divBdr>
            <w:top w:val="none" w:sz="0" w:space="0" w:color="auto"/>
            <w:left w:val="none" w:sz="0" w:space="0" w:color="auto"/>
            <w:bottom w:val="none" w:sz="0" w:space="0" w:color="auto"/>
            <w:right w:val="none" w:sz="0" w:space="0" w:color="auto"/>
          </w:divBdr>
        </w:div>
        <w:div w:id="272172093">
          <w:marLeft w:val="0"/>
          <w:marRight w:val="0"/>
          <w:marTop w:val="0"/>
          <w:marBottom w:val="0"/>
          <w:divBdr>
            <w:top w:val="none" w:sz="0" w:space="0" w:color="auto"/>
            <w:left w:val="none" w:sz="0" w:space="0" w:color="auto"/>
            <w:bottom w:val="none" w:sz="0" w:space="0" w:color="auto"/>
            <w:right w:val="none" w:sz="0" w:space="0" w:color="auto"/>
          </w:divBdr>
        </w:div>
        <w:div w:id="275791706">
          <w:marLeft w:val="0"/>
          <w:marRight w:val="0"/>
          <w:marTop w:val="0"/>
          <w:marBottom w:val="0"/>
          <w:divBdr>
            <w:top w:val="none" w:sz="0" w:space="0" w:color="auto"/>
            <w:left w:val="none" w:sz="0" w:space="0" w:color="auto"/>
            <w:bottom w:val="none" w:sz="0" w:space="0" w:color="auto"/>
            <w:right w:val="none" w:sz="0" w:space="0" w:color="auto"/>
          </w:divBdr>
        </w:div>
        <w:div w:id="304773794">
          <w:marLeft w:val="0"/>
          <w:marRight w:val="0"/>
          <w:marTop w:val="0"/>
          <w:marBottom w:val="0"/>
          <w:divBdr>
            <w:top w:val="none" w:sz="0" w:space="0" w:color="auto"/>
            <w:left w:val="none" w:sz="0" w:space="0" w:color="auto"/>
            <w:bottom w:val="none" w:sz="0" w:space="0" w:color="auto"/>
            <w:right w:val="none" w:sz="0" w:space="0" w:color="auto"/>
          </w:divBdr>
        </w:div>
        <w:div w:id="391268503">
          <w:marLeft w:val="0"/>
          <w:marRight w:val="0"/>
          <w:marTop w:val="0"/>
          <w:marBottom w:val="0"/>
          <w:divBdr>
            <w:top w:val="none" w:sz="0" w:space="0" w:color="auto"/>
            <w:left w:val="none" w:sz="0" w:space="0" w:color="auto"/>
            <w:bottom w:val="none" w:sz="0" w:space="0" w:color="auto"/>
            <w:right w:val="none" w:sz="0" w:space="0" w:color="auto"/>
          </w:divBdr>
        </w:div>
        <w:div w:id="405881658">
          <w:marLeft w:val="0"/>
          <w:marRight w:val="0"/>
          <w:marTop w:val="0"/>
          <w:marBottom w:val="0"/>
          <w:divBdr>
            <w:top w:val="none" w:sz="0" w:space="0" w:color="auto"/>
            <w:left w:val="none" w:sz="0" w:space="0" w:color="auto"/>
            <w:bottom w:val="none" w:sz="0" w:space="0" w:color="auto"/>
            <w:right w:val="none" w:sz="0" w:space="0" w:color="auto"/>
          </w:divBdr>
        </w:div>
        <w:div w:id="549465710">
          <w:marLeft w:val="0"/>
          <w:marRight w:val="0"/>
          <w:marTop w:val="0"/>
          <w:marBottom w:val="0"/>
          <w:divBdr>
            <w:top w:val="none" w:sz="0" w:space="0" w:color="auto"/>
            <w:left w:val="none" w:sz="0" w:space="0" w:color="auto"/>
            <w:bottom w:val="none" w:sz="0" w:space="0" w:color="auto"/>
            <w:right w:val="none" w:sz="0" w:space="0" w:color="auto"/>
          </w:divBdr>
        </w:div>
        <w:div w:id="571047214">
          <w:marLeft w:val="0"/>
          <w:marRight w:val="0"/>
          <w:marTop w:val="0"/>
          <w:marBottom w:val="0"/>
          <w:divBdr>
            <w:top w:val="none" w:sz="0" w:space="0" w:color="auto"/>
            <w:left w:val="none" w:sz="0" w:space="0" w:color="auto"/>
            <w:bottom w:val="none" w:sz="0" w:space="0" w:color="auto"/>
            <w:right w:val="none" w:sz="0" w:space="0" w:color="auto"/>
          </w:divBdr>
          <w:divsChild>
            <w:div w:id="113528936">
              <w:marLeft w:val="0"/>
              <w:marRight w:val="0"/>
              <w:marTop w:val="0"/>
              <w:marBottom w:val="0"/>
              <w:divBdr>
                <w:top w:val="none" w:sz="0" w:space="0" w:color="auto"/>
                <w:left w:val="none" w:sz="0" w:space="0" w:color="auto"/>
                <w:bottom w:val="none" w:sz="0" w:space="0" w:color="auto"/>
                <w:right w:val="none" w:sz="0" w:space="0" w:color="auto"/>
              </w:divBdr>
            </w:div>
            <w:div w:id="716666690">
              <w:marLeft w:val="0"/>
              <w:marRight w:val="0"/>
              <w:marTop w:val="0"/>
              <w:marBottom w:val="0"/>
              <w:divBdr>
                <w:top w:val="none" w:sz="0" w:space="0" w:color="auto"/>
                <w:left w:val="none" w:sz="0" w:space="0" w:color="auto"/>
                <w:bottom w:val="none" w:sz="0" w:space="0" w:color="auto"/>
                <w:right w:val="none" w:sz="0" w:space="0" w:color="auto"/>
              </w:divBdr>
            </w:div>
            <w:div w:id="938098016">
              <w:marLeft w:val="0"/>
              <w:marRight w:val="0"/>
              <w:marTop w:val="0"/>
              <w:marBottom w:val="0"/>
              <w:divBdr>
                <w:top w:val="none" w:sz="0" w:space="0" w:color="auto"/>
                <w:left w:val="none" w:sz="0" w:space="0" w:color="auto"/>
                <w:bottom w:val="none" w:sz="0" w:space="0" w:color="auto"/>
                <w:right w:val="none" w:sz="0" w:space="0" w:color="auto"/>
              </w:divBdr>
            </w:div>
            <w:div w:id="994339335">
              <w:marLeft w:val="0"/>
              <w:marRight w:val="0"/>
              <w:marTop w:val="0"/>
              <w:marBottom w:val="0"/>
              <w:divBdr>
                <w:top w:val="none" w:sz="0" w:space="0" w:color="auto"/>
                <w:left w:val="none" w:sz="0" w:space="0" w:color="auto"/>
                <w:bottom w:val="none" w:sz="0" w:space="0" w:color="auto"/>
                <w:right w:val="none" w:sz="0" w:space="0" w:color="auto"/>
              </w:divBdr>
            </w:div>
            <w:div w:id="1125654814">
              <w:marLeft w:val="0"/>
              <w:marRight w:val="0"/>
              <w:marTop w:val="0"/>
              <w:marBottom w:val="0"/>
              <w:divBdr>
                <w:top w:val="none" w:sz="0" w:space="0" w:color="auto"/>
                <w:left w:val="none" w:sz="0" w:space="0" w:color="auto"/>
                <w:bottom w:val="none" w:sz="0" w:space="0" w:color="auto"/>
                <w:right w:val="none" w:sz="0" w:space="0" w:color="auto"/>
              </w:divBdr>
            </w:div>
          </w:divsChild>
        </w:div>
        <w:div w:id="643240361">
          <w:marLeft w:val="0"/>
          <w:marRight w:val="0"/>
          <w:marTop w:val="0"/>
          <w:marBottom w:val="0"/>
          <w:divBdr>
            <w:top w:val="none" w:sz="0" w:space="0" w:color="auto"/>
            <w:left w:val="none" w:sz="0" w:space="0" w:color="auto"/>
            <w:bottom w:val="none" w:sz="0" w:space="0" w:color="auto"/>
            <w:right w:val="none" w:sz="0" w:space="0" w:color="auto"/>
          </w:divBdr>
        </w:div>
        <w:div w:id="649017218">
          <w:marLeft w:val="0"/>
          <w:marRight w:val="0"/>
          <w:marTop w:val="0"/>
          <w:marBottom w:val="0"/>
          <w:divBdr>
            <w:top w:val="none" w:sz="0" w:space="0" w:color="auto"/>
            <w:left w:val="none" w:sz="0" w:space="0" w:color="auto"/>
            <w:bottom w:val="none" w:sz="0" w:space="0" w:color="auto"/>
            <w:right w:val="none" w:sz="0" w:space="0" w:color="auto"/>
          </w:divBdr>
        </w:div>
        <w:div w:id="687830770">
          <w:marLeft w:val="0"/>
          <w:marRight w:val="0"/>
          <w:marTop w:val="0"/>
          <w:marBottom w:val="0"/>
          <w:divBdr>
            <w:top w:val="none" w:sz="0" w:space="0" w:color="auto"/>
            <w:left w:val="none" w:sz="0" w:space="0" w:color="auto"/>
            <w:bottom w:val="none" w:sz="0" w:space="0" w:color="auto"/>
            <w:right w:val="none" w:sz="0" w:space="0" w:color="auto"/>
          </w:divBdr>
        </w:div>
        <w:div w:id="843783904">
          <w:marLeft w:val="0"/>
          <w:marRight w:val="0"/>
          <w:marTop w:val="0"/>
          <w:marBottom w:val="0"/>
          <w:divBdr>
            <w:top w:val="none" w:sz="0" w:space="0" w:color="auto"/>
            <w:left w:val="none" w:sz="0" w:space="0" w:color="auto"/>
            <w:bottom w:val="none" w:sz="0" w:space="0" w:color="auto"/>
            <w:right w:val="none" w:sz="0" w:space="0" w:color="auto"/>
          </w:divBdr>
        </w:div>
        <w:div w:id="912203028">
          <w:marLeft w:val="0"/>
          <w:marRight w:val="0"/>
          <w:marTop w:val="0"/>
          <w:marBottom w:val="0"/>
          <w:divBdr>
            <w:top w:val="none" w:sz="0" w:space="0" w:color="auto"/>
            <w:left w:val="none" w:sz="0" w:space="0" w:color="auto"/>
            <w:bottom w:val="none" w:sz="0" w:space="0" w:color="auto"/>
            <w:right w:val="none" w:sz="0" w:space="0" w:color="auto"/>
          </w:divBdr>
        </w:div>
        <w:div w:id="934825489">
          <w:marLeft w:val="0"/>
          <w:marRight w:val="0"/>
          <w:marTop w:val="0"/>
          <w:marBottom w:val="0"/>
          <w:divBdr>
            <w:top w:val="none" w:sz="0" w:space="0" w:color="auto"/>
            <w:left w:val="none" w:sz="0" w:space="0" w:color="auto"/>
            <w:bottom w:val="none" w:sz="0" w:space="0" w:color="auto"/>
            <w:right w:val="none" w:sz="0" w:space="0" w:color="auto"/>
          </w:divBdr>
        </w:div>
        <w:div w:id="1015496437">
          <w:marLeft w:val="0"/>
          <w:marRight w:val="0"/>
          <w:marTop w:val="0"/>
          <w:marBottom w:val="0"/>
          <w:divBdr>
            <w:top w:val="none" w:sz="0" w:space="0" w:color="auto"/>
            <w:left w:val="none" w:sz="0" w:space="0" w:color="auto"/>
            <w:bottom w:val="none" w:sz="0" w:space="0" w:color="auto"/>
            <w:right w:val="none" w:sz="0" w:space="0" w:color="auto"/>
          </w:divBdr>
        </w:div>
        <w:div w:id="1050299131">
          <w:marLeft w:val="0"/>
          <w:marRight w:val="0"/>
          <w:marTop w:val="0"/>
          <w:marBottom w:val="0"/>
          <w:divBdr>
            <w:top w:val="none" w:sz="0" w:space="0" w:color="auto"/>
            <w:left w:val="none" w:sz="0" w:space="0" w:color="auto"/>
            <w:bottom w:val="none" w:sz="0" w:space="0" w:color="auto"/>
            <w:right w:val="none" w:sz="0" w:space="0" w:color="auto"/>
          </w:divBdr>
          <w:divsChild>
            <w:div w:id="604843663">
              <w:marLeft w:val="0"/>
              <w:marRight w:val="0"/>
              <w:marTop w:val="0"/>
              <w:marBottom w:val="0"/>
              <w:divBdr>
                <w:top w:val="none" w:sz="0" w:space="0" w:color="auto"/>
                <w:left w:val="none" w:sz="0" w:space="0" w:color="auto"/>
                <w:bottom w:val="none" w:sz="0" w:space="0" w:color="auto"/>
                <w:right w:val="none" w:sz="0" w:space="0" w:color="auto"/>
              </w:divBdr>
            </w:div>
            <w:div w:id="1082874755">
              <w:marLeft w:val="0"/>
              <w:marRight w:val="0"/>
              <w:marTop w:val="0"/>
              <w:marBottom w:val="0"/>
              <w:divBdr>
                <w:top w:val="none" w:sz="0" w:space="0" w:color="auto"/>
                <w:left w:val="none" w:sz="0" w:space="0" w:color="auto"/>
                <w:bottom w:val="none" w:sz="0" w:space="0" w:color="auto"/>
                <w:right w:val="none" w:sz="0" w:space="0" w:color="auto"/>
              </w:divBdr>
            </w:div>
            <w:div w:id="1279331952">
              <w:marLeft w:val="0"/>
              <w:marRight w:val="0"/>
              <w:marTop w:val="0"/>
              <w:marBottom w:val="0"/>
              <w:divBdr>
                <w:top w:val="none" w:sz="0" w:space="0" w:color="auto"/>
                <w:left w:val="none" w:sz="0" w:space="0" w:color="auto"/>
                <w:bottom w:val="none" w:sz="0" w:space="0" w:color="auto"/>
                <w:right w:val="none" w:sz="0" w:space="0" w:color="auto"/>
              </w:divBdr>
            </w:div>
            <w:div w:id="1371608610">
              <w:marLeft w:val="0"/>
              <w:marRight w:val="0"/>
              <w:marTop w:val="0"/>
              <w:marBottom w:val="0"/>
              <w:divBdr>
                <w:top w:val="none" w:sz="0" w:space="0" w:color="auto"/>
                <w:left w:val="none" w:sz="0" w:space="0" w:color="auto"/>
                <w:bottom w:val="none" w:sz="0" w:space="0" w:color="auto"/>
                <w:right w:val="none" w:sz="0" w:space="0" w:color="auto"/>
              </w:divBdr>
            </w:div>
            <w:div w:id="2039430266">
              <w:marLeft w:val="0"/>
              <w:marRight w:val="0"/>
              <w:marTop w:val="0"/>
              <w:marBottom w:val="0"/>
              <w:divBdr>
                <w:top w:val="none" w:sz="0" w:space="0" w:color="auto"/>
                <w:left w:val="none" w:sz="0" w:space="0" w:color="auto"/>
                <w:bottom w:val="none" w:sz="0" w:space="0" w:color="auto"/>
                <w:right w:val="none" w:sz="0" w:space="0" w:color="auto"/>
              </w:divBdr>
            </w:div>
          </w:divsChild>
        </w:div>
        <w:div w:id="1088498017">
          <w:marLeft w:val="0"/>
          <w:marRight w:val="0"/>
          <w:marTop w:val="0"/>
          <w:marBottom w:val="0"/>
          <w:divBdr>
            <w:top w:val="none" w:sz="0" w:space="0" w:color="auto"/>
            <w:left w:val="none" w:sz="0" w:space="0" w:color="auto"/>
            <w:bottom w:val="none" w:sz="0" w:space="0" w:color="auto"/>
            <w:right w:val="none" w:sz="0" w:space="0" w:color="auto"/>
          </w:divBdr>
        </w:div>
        <w:div w:id="1119031141">
          <w:marLeft w:val="0"/>
          <w:marRight w:val="0"/>
          <w:marTop w:val="0"/>
          <w:marBottom w:val="0"/>
          <w:divBdr>
            <w:top w:val="none" w:sz="0" w:space="0" w:color="auto"/>
            <w:left w:val="none" w:sz="0" w:space="0" w:color="auto"/>
            <w:bottom w:val="none" w:sz="0" w:space="0" w:color="auto"/>
            <w:right w:val="none" w:sz="0" w:space="0" w:color="auto"/>
          </w:divBdr>
        </w:div>
        <w:div w:id="1149782574">
          <w:marLeft w:val="0"/>
          <w:marRight w:val="0"/>
          <w:marTop w:val="0"/>
          <w:marBottom w:val="0"/>
          <w:divBdr>
            <w:top w:val="none" w:sz="0" w:space="0" w:color="auto"/>
            <w:left w:val="none" w:sz="0" w:space="0" w:color="auto"/>
            <w:bottom w:val="none" w:sz="0" w:space="0" w:color="auto"/>
            <w:right w:val="none" w:sz="0" w:space="0" w:color="auto"/>
          </w:divBdr>
        </w:div>
        <w:div w:id="1309550885">
          <w:marLeft w:val="0"/>
          <w:marRight w:val="0"/>
          <w:marTop w:val="0"/>
          <w:marBottom w:val="0"/>
          <w:divBdr>
            <w:top w:val="none" w:sz="0" w:space="0" w:color="auto"/>
            <w:left w:val="none" w:sz="0" w:space="0" w:color="auto"/>
            <w:bottom w:val="none" w:sz="0" w:space="0" w:color="auto"/>
            <w:right w:val="none" w:sz="0" w:space="0" w:color="auto"/>
          </w:divBdr>
        </w:div>
        <w:div w:id="1343699435">
          <w:marLeft w:val="0"/>
          <w:marRight w:val="0"/>
          <w:marTop w:val="0"/>
          <w:marBottom w:val="0"/>
          <w:divBdr>
            <w:top w:val="none" w:sz="0" w:space="0" w:color="auto"/>
            <w:left w:val="none" w:sz="0" w:space="0" w:color="auto"/>
            <w:bottom w:val="none" w:sz="0" w:space="0" w:color="auto"/>
            <w:right w:val="none" w:sz="0" w:space="0" w:color="auto"/>
          </w:divBdr>
        </w:div>
        <w:div w:id="1403067320">
          <w:marLeft w:val="0"/>
          <w:marRight w:val="0"/>
          <w:marTop w:val="0"/>
          <w:marBottom w:val="0"/>
          <w:divBdr>
            <w:top w:val="none" w:sz="0" w:space="0" w:color="auto"/>
            <w:left w:val="none" w:sz="0" w:space="0" w:color="auto"/>
            <w:bottom w:val="none" w:sz="0" w:space="0" w:color="auto"/>
            <w:right w:val="none" w:sz="0" w:space="0" w:color="auto"/>
          </w:divBdr>
        </w:div>
        <w:div w:id="1474641510">
          <w:marLeft w:val="0"/>
          <w:marRight w:val="0"/>
          <w:marTop w:val="0"/>
          <w:marBottom w:val="0"/>
          <w:divBdr>
            <w:top w:val="none" w:sz="0" w:space="0" w:color="auto"/>
            <w:left w:val="none" w:sz="0" w:space="0" w:color="auto"/>
            <w:bottom w:val="none" w:sz="0" w:space="0" w:color="auto"/>
            <w:right w:val="none" w:sz="0" w:space="0" w:color="auto"/>
          </w:divBdr>
        </w:div>
        <w:div w:id="1524171762">
          <w:marLeft w:val="0"/>
          <w:marRight w:val="0"/>
          <w:marTop w:val="0"/>
          <w:marBottom w:val="0"/>
          <w:divBdr>
            <w:top w:val="none" w:sz="0" w:space="0" w:color="auto"/>
            <w:left w:val="none" w:sz="0" w:space="0" w:color="auto"/>
            <w:bottom w:val="none" w:sz="0" w:space="0" w:color="auto"/>
            <w:right w:val="none" w:sz="0" w:space="0" w:color="auto"/>
          </w:divBdr>
        </w:div>
        <w:div w:id="1564757733">
          <w:marLeft w:val="0"/>
          <w:marRight w:val="0"/>
          <w:marTop w:val="0"/>
          <w:marBottom w:val="0"/>
          <w:divBdr>
            <w:top w:val="none" w:sz="0" w:space="0" w:color="auto"/>
            <w:left w:val="none" w:sz="0" w:space="0" w:color="auto"/>
            <w:bottom w:val="none" w:sz="0" w:space="0" w:color="auto"/>
            <w:right w:val="none" w:sz="0" w:space="0" w:color="auto"/>
          </w:divBdr>
        </w:div>
        <w:div w:id="1577741043">
          <w:marLeft w:val="0"/>
          <w:marRight w:val="0"/>
          <w:marTop w:val="0"/>
          <w:marBottom w:val="0"/>
          <w:divBdr>
            <w:top w:val="none" w:sz="0" w:space="0" w:color="auto"/>
            <w:left w:val="none" w:sz="0" w:space="0" w:color="auto"/>
            <w:bottom w:val="none" w:sz="0" w:space="0" w:color="auto"/>
            <w:right w:val="none" w:sz="0" w:space="0" w:color="auto"/>
          </w:divBdr>
        </w:div>
        <w:div w:id="1654486631">
          <w:marLeft w:val="0"/>
          <w:marRight w:val="0"/>
          <w:marTop w:val="0"/>
          <w:marBottom w:val="0"/>
          <w:divBdr>
            <w:top w:val="none" w:sz="0" w:space="0" w:color="auto"/>
            <w:left w:val="none" w:sz="0" w:space="0" w:color="auto"/>
            <w:bottom w:val="none" w:sz="0" w:space="0" w:color="auto"/>
            <w:right w:val="none" w:sz="0" w:space="0" w:color="auto"/>
          </w:divBdr>
        </w:div>
        <w:div w:id="1705986136">
          <w:marLeft w:val="0"/>
          <w:marRight w:val="0"/>
          <w:marTop w:val="0"/>
          <w:marBottom w:val="0"/>
          <w:divBdr>
            <w:top w:val="none" w:sz="0" w:space="0" w:color="auto"/>
            <w:left w:val="none" w:sz="0" w:space="0" w:color="auto"/>
            <w:bottom w:val="none" w:sz="0" w:space="0" w:color="auto"/>
            <w:right w:val="none" w:sz="0" w:space="0" w:color="auto"/>
          </w:divBdr>
        </w:div>
        <w:div w:id="1806311821">
          <w:marLeft w:val="0"/>
          <w:marRight w:val="0"/>
          <w:marTop w:val="0"/>
          <w:marBottom w:val="0"/>
          <w:divBdr>
            <w:top w:val="none" w:sz="0" w:space="0" w:color="auto"/>
            <w:left w:val="none" w:sz="0" w:space="0" w:color="auto"/>
            <w:bottom w:val="none" w:sz="0" w:space="0" w:color="auto"/>
            <w:right w:val="none" w:sz="0" w:space="0" w:color="auto"/>
          </w:divBdr>
        </w:div>
        <w:div w:id="1860310526">
          <w:marLeft w:val="0"/>
          <w:marRight w:val="0"/>
          <w:marTop w:val="0"/>
          <w:marBottom w:val="0"/>
          <w:divBdr>
            <w:top w:val="none" w:sz="0" w:space="0" w:color="auto"/>
            <w:left w:val="none" w:sz="0" w:space="0" w:color="auto"/>
            <w:bottom w:val="none" w:sz="0" w:space="0" w:color="auto"/>
            <w:right w:val="none" w:sz="0" w:space="0" w:color="auto"/>
          </w:divBdr>
        </w:div>
        <w:div w:id="1887597900">
          <w:marLeft w:val="0"/>
          <w:marRight w:val="0"/>
          <w:marTop w:val="0"/>
          <w:marBottom w:val="0"/>
          <w:divBdr>
            <w:top w:val="none" w:sz="0" w:space="0" w:color="auto"/>
            <w:left w:val="none" w:sz="0" w:space="0" w:color="auto"/>
            <w:bottom w:val="none" w:sz="0" w:space="0" w:color="auto"/>
            <w:right w:val="none" w:sz="0" w:space="0" w:color="auto"/>
          </w:divBdr>
        </w:div>
        <w:div w:id="1923562484">
          <w:marLeft w:val="0"/>
          <w:marRight w:val="0"/>
          <w:marTop w:val="0"/>
          <w:marBottom w:val="0"/>
          <w:divBdr>
            <w:top w:val="none" w:sz="0" w:space="0" w:color="auto"/>
            <w:left w:val="none" w:sz="0" w:space="0" w:color="auto"/>
            <w:bottom w:val="none" w:sz="0" w:space="0" w:color="auto"/>
            <w:right w:val="none" w:sz="0" w:space="0" w:color="auto"/>
          </w:divBdr>
        </w:div>
        <w:div w:id="1998222968">
          <w:marLeft w:val="0"/>
          <w:marRight w:val="0"/>
          <w:marTop w:val="0"/>
          <w:marBottom w:val="0"/>
          <w:divBdr>
            <w:top w:val="none" w:sz="0" w:space="0" w:color="auto"/>
            <w:left w:val="none" w:sz="0" w:space="0" w:color="auto"/>
            <w:bottom w:val="none" w:sz="0" w:space="0" w:color="auto"/>
            <w:right w:val="none" w:sz="0" w:space="0" w:color="auto"/>
          </w:divBdr>
        </w:div>
        <w:div w:id="2056468757">
          <w:marLeft w:val="0"/>
          <w:marRight w:val="0"/>
          <w:marTop w:val="0"/>
          <w:marBottom w:val="0"/>
          <w:divBdr>
            <w:top w:val="none" w:sz="0" w:space="0" w:color="auto"/>
            <w:left w:val="none" w:sz="0" w:space="0" w:color="auto"/>
            <w:bottom w:val="none" w:sz="0" w:space="0" w:color="auto"/>
            <w:right w:val="none" w:sz="0" w:space="0" w:color="auto"/>
          </w:divBdr>
        </w:div>
        <w:div w:id="2083940049">
          <w:marLeft w:val="0"/>
          <w:marRight w:val="0"/>
          <w:marTop w:val="0"/>
          <w:marBottom w:val="0"/>
          <w:divBdr>
            <w:top w:val="none" w:sz="0" w:space="0" w:color="auto"/>
            <w:left w:val="none" w:sz="0" w:space="0" w:color="auto"/>
            <w:bottom w:val="none" w:sz="0" w:space="0" w:color="auto"/>
            <w:right w:val="none" w:sz="0" w:space="0" w:color="auto"/>
          </w:divBdr>
        </w:div>
        <w:div w:id="2108116836">
          <w:marLeft w:val="0"/>
          <w:marRight w:val="0"/>
          <w:marTop w:val="0"/>
          <w:marBottom w:val="0"/>
          <w:divBdr>
            <w:top w:val="none" w:sz="0" w:space="0" w:color="auto"/>
            <w:left w:val="none" w:sz="0" w:space="0" w:color="auto"/>
            <w:bottom w:val="none" w:sz="0" w:space="0" w:color="auto"/>
            <w:right w:val="none" w:sz="0" w:space="0" w:color="auto"/>
          </w:divBdr>
        </w:div>
        <w:div w:id="2112356841">
          <w:marLeft w:val="0"/>
          <w:marRight w:val="0"/>
          <w:marTop w:val="0"/>
          <w:marBottom w:val="0"/>
          <w:divBdr>
            <w:top w:val="none" w:sz="0" w:space="0" w:color="auto"/>
            <w:left w:val="none" w:sz="0" w:space="0" w:color="auto"/>
            <w:bottom w:val="none" w:sz="0" w:space="0" w:color="auto"/>
            <w:right w:val="none" w:sz="0" w:space="0" w:color="auto"/>
          </w:divBdr>
          <w:divsChild>
            <w:div w:id="367879218">
              <w:marLeft w:val="0"/>
              <w:marRight w:val="0"/>
              <w:marTop w:val="0"/>
              <w:marBottom w:val="0"/>
              <w:divBdr>
                <w:top w:val="none" w:sz="0" w:space="0" w:color="auto"/>
                <w:left w:val="none" w:sz="0" w:space="0" w:color="auto"/>
                <w:bottom w:val="none" w:sz="0" w:space="0" w:color="auto"/>
                <w:right w:val="none" w:sz="0" w:space="0" w:color="auto"/>
              </w:divBdr>
            </w:div>
            <w:div w:id="976691365">
              <w:marLeft w:val="0"/>
              <w:marRight w:val="0"/>
              <w:marTop w:val="0"/>
              <w:marBottom w:val="0"/>
              <w:divBdr>
                <w:top w:val="none" w:sz="0" w:space="0" w:color="auto"/>
                <w:left w:val="none" w:sz="0" w:space="0" w:color="auto"/>
                <w:bottom w:val="none" w:sz="0" w:space="0" w:color="auto"/>
                <w:right w:val="none" w:sz="0" w:space="0" w:color="auto"/>
              </w:divBdr>
            </w:div>
            <w:div w:id="1073773788">
              <w:marLeft w:val="0"/>
              <w:marRight w:val="0"/>
              <w:marTop w:val="0"/>
              <w:marBottom w:val="0"/>
              <w:divBdr>
                <w:top w:val="none" w:sz="0" w:space="0" w:color="auto"/>
                <w:left w:val="none" w:sz="0" w:space="0" w:color="auto"/>
                <w:bottom w:val="none" w:sz="0" w:space="0" w:color="auto"/>
                <w:right w:val="none" w:sz="0" w:space="0" w:color="auto"/>
              </w:divBdr>
            </w:div>
            <w:div w:id="1878541173">
              <w:marLeft w:val="0"/>
              <w:marRight w:val="0"/>
              <w:marTop w:val="0"/>
              <w:marBottom w:val="0"/>
              <w:divBdr>
                <w:top w:val="none" w:sz="0" w:space="0" w:color="auto"/>
                <w:left w:val="none" w:sz="0" w:space="0" w:color="auto"/>
                <w:bottom w:val="none" w:sz="0" w:space="0" w:color="auto"/>
                <w:right w:val="none" w:sz="0" w:space="0" w:color="auto"/>
              </w:divBdr>
            </w:div>
            <w:div w:id="1942713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329258">
      <w:bodyDiv w:val="1"/>
      <w:marLeft w:val="0"/>
      <w:marRight w:val="0"/>
      <w:marTop w:val="0"/>
      <w:marBottom w:val="0"/>
      <w:divBdr>
        <w:top w:val="none" w:sz="0" w:space="0" w:color="auto"/>
        <w:left w:val="none" w:sz="0" w:space="0" w:color="auto"/>
        <w:bottom w:val="none" w:sz="0" w:space="0" w:color="auto"/>
        <w:right w:val="none" w:sz="0" w:space="0" w:color="auto"/>
      </w:divBdr>
    </w:div>
    <w:div w:id="154762092">
      <w:bodyDiv w:val="1"/>
      <w:marLeft w:val="0"/>
      <w:marRight w:val="0"/>
      <w:marTop w:val="0"/>
      <w:marBottom w:val="0"/>
      <w:divBdr>
        <w:top w:val="none" w:sz="0" w:space="0" w:color="auto"/>
        <w:left w:val="none" w:sz="0" w:space="0" w:color="auto"/>
        <w:bottom w:val="none" w:sz="0" w:space="0" w:color="auto"/>
        <w:right w:val="none" w:sz="0" w:space="0" w:color="auto"/>
      </w:divBdr>
    </w:div>
    <w:div w:id="162866959">
      <w:bodyDiv w:val="1"/>
      <w:marLeft w:val="0"/>
      <w:marRight w:val="0"/>
      <w:marTop w:val="0"/>
      <w:marBottom w:val="0"/>
      <w:divBdr>
        <w:top w:val="none" w:sz="0" w:space="0" w:color="auto"/>
        <w:left w:val="none" w:sz="0" w:space="0" w:color="auto"/>
        <w:bottom w:val="none" w:sz="0" w:space="0" w:color="auto"/>
        <w:right w:val="none" w:sz="0" w:space="0" w:color="auto"/>
      </w:divBdr>
    </w:div>
    <w:div w:id="210505402">
      <w:bodyDiv w:val="1"/>
      <w:marLeft w:val="0"/>
      <w:marRight w:val="0"/>
      <w:marTop w:val="0"/>
      <w:marBottom w:val="0"/>
      <w:divBdr>
        <w:top w:val="none" w:sz="0" w:space="0" w:color="auto"/>
        <w:left w:val="none" w:sz="0" w:space="0" w:color="auto"/>
        <w:bottom w:val="none" w:sz="0" w:space="0" w:color="auto"/>
        <w:right w:val="none" w:sz="0" w:space="0" w:color="auto"/>
      </w:divBdr>
    </w:div>
    <w:div w:id="218590424">
      <w:bodyDiv w:val="1"/>
      <w:marLeft w:val="0"/>
      <w:marRight w:val="0"/>
      <w:marTop w:val="0"/>
      <w:marBottom w:val="0"/>
      <w:divBdr>
        <w:top w:val="none" w:sz="0" w:space="0" w:color="auto"/>
        <w:left w:val="none" w:sz="0" w:space="0" w:color="auto"/>
        <w:bottom w:val="none" w:sz="0" w:space="0" w:color="auto"/>
        <w:right w:val="none" w:sz="0" w:space="0" w:color="auto"/>
      </w:divBdr>
    </w:div>
    <w:div w:id="307320884">
      <w:bodyDiv w:val="1"/>
      <w:marLeft w:val="0"/>
      <w:marRight w:val="0"/>
      <w:marTop w:val="0"/>
      <w:marBottom w:val="0"/>
      <w:divBdr>
        <w:top w:val="none" w:sz="0" w:space="0" w:color="auto"/>
        <w:left w:val="none" w:sz="0" w:space="0" w:color="auto"/>
        <w:bottom w:val="none" w:sz="0" w:space="0" w:color="auto"/>
        <w:right w:val="none" w:sz="0" w:space="0" w:color="auto"/>
      </w:divBdr>
    </w:div>
    <w:div w:id="335769911">
      <w:bodyDiv w:val="1"/>
      <w:marLeft w:val="0"/>
      <w:marRight w:val="0"/>
      <w:marTop w:val="0"/>
      <w:marBottom w:val="0"/>
      <w:divBdr>
        <w:top w:val="none" w:sz="0" w:space="0" w:color="auto"/>
        <w:left w:val="none" w:sz="0" w:space="0" w:color="auto"/>
        <w:bottom w:val="none" w:sz="0" w:space="0" w:color="auto"/>
        <w:right w:val="none" w:sz="0" w:space="0" w:color="auto"/>
      </w:divBdr>
    </w:div>
    <w:div w:id="348726240">
      <w:bodyDiv w:val="1"/>
      <w:marLeft w:val="0"/>
      <w:marRight w:val="0"/>
      <w:marTop w:val="0"/>
      <w:marBottom w:val="0"/>
      <w:divBdr>
        <w:top w:val="none" w:sz="0" w:space="0" w:color="auto"/>
        <w:left w:val="none" w:sz="0" w:space="0" w:color="auto"/>
        <w:bottom w:val="none" w:sz="0" w:space="0" w:color="auto"/>
        <w:right w:val="none" w:sz="0" w:space="0" w:color="auto"/>
      </w:divBdr>
    </w:div>
    <w:div w:id="402601517">
      <w:bodyDiv w:val="1"/>
      <w:marLeft w:val="0"/>
      <w:marRight w:val="0"/>
      <w:marTop w:val="0"/>
      <w:marBottom w:val="0"/>
      <w:divBdr>
        <w:top w:val="none" w:sz="0" w:space="0" w:color="auto"/>
        <w:left w:val="none" w:sz="0" w:space="0" w:color="auto"/>
        <w:bottom w:val="none" w:sz="0" w:space="0" w:color="auto"/>
        <w:right w:val="none" w:sz="0" w:space="0" w:color="auto"/>
      </w:divBdr>
    </w:div>
    <w:div w:id="444616265">
      <w:bodyDiv w:val="1"/>
      <w:marLeft w:val="0"/>
      <w:marRight w:val="0"/>
      <w:marTop w:val="0"/>
      <w:marBottom w:val="0"/>
      <w:divBdr>
        <w:top w:val="none" w:sz="0" w:space="0" w:color="auto"/>
        <w:left w:val="none" w:sz="0" w:space="0" w:color="auto"/>
        <w:bottom w:val="none" w:sz="0" w:space="0" w:color="auto"/>
        <w:right w:val="none" w:sz="0" w:space="0" w:color="auto"/>
      </w:divBdr>
    </w:div>
    <w:div w:id="461385603">
      <w:bodyDiv w:val="1"/>
      <w:marLeft w:val="0"/>
      <w:marRight w:val="0"/>
      <w:marTop w:val="0"/>
      <w:marBottom w:val="0"/>
      <w:divBdr>
        <w:top w:val="none" w:sz="0" w:space="0" w:color="auto"/>
        <w:left w:val="none" w:sz="0" w:space="0" w:color="auto"/>
        <w:bottom w:val="none" w:sz="0" w:space="0" w:color="auto"/>
        <w:right w:val="none" w:sz="0" w:space="0" w:color="auto"/>
      </w:divBdr>
    </w:div>
    <w:div w:id="486871186">
      <w:bodyDiv w:val="1"/>
      <w:marLeft w:val="0"/>
      <w:marRight w:val="0"/>
      <w:marTop w:val="0"/>
      <w:marBottom w:val="0"/>
      <w:divBdr>
        <w:top w:val="none" w:sz="0" w:space="0" w:color="auto"/>
        <w:left w:val="none" w:sz="0" w:space="0" w:color="auto"/>
        <w:bottom w:val="none" w:sz="0" w:space="0" w:color="auto"/>
        <w:right w:val="none" w:sz="0" w:space="0" w:color="auto"/>
      </w:divBdr>
    </w:div>
    <w:div w:id="518663077">
      <w:bodyDiv w:val="1"/>
      <w:marLeft w:val="0"/>
      <w:marRight w:val="0"/>
      <w:marTop w:val="0"/>
      <w:marBottom w:val="0"/>
      <w:divBdr>
        <w:top w:val="none" w:sz="0" w:space="0" w:color="auto"/>
        <w:left w:val="none" w:sz="0" w:space="0" w:color="auto"/>
        <w:bottom w:val="none" w:sz="0" w:space="0" w:color="auto"/>
        <w:right w:val="none" w:sz="0" w:space="0" w:color="auto"/>
      </w:divBdr>
    </w:div>
    <w:div w:id="527715182">
      <w:bodyDiv w:val="1"/>
      <w:marLeft w:val="0"/>
      <w:marRight w:val="0"/>
      <w:marTop w:val="0"/>
      <w:marBottom w:val="0"/>
      <w:divBdr>
        <w:top w:val="none" w:sz="0" w:space="0" w:color="auto"/>
        <w:left w:val="none" w:sz="0" w:space="0" w:color="auto"/>
        <w:bottom w:val="none" w:sz="0" w:space="0" w:color="auto"/>
        <w:right w:val="none" w:sz="0" w:space="0" w:color="auto"/>
      </w:divBdr>
      <w:divsChild>
        <w:div w:id="245500037">
          <w:marLeft w:val="0"/>
          <w:marRight w:val="0"/>
          <w:marTop w:val="0"/>
          <w:marBottom w:val="0"/>
          <w:divBdr>
            <w:top w:val="none" w:sz="0" w:space="0" w:color="auto"/>
            <w:left w:val="none" w:sz="0" w:space="0" w:color="auto"/>
            <w:bottom w:val="none" w:sz="0" w:space="0" w:color="auto"/>
            <w:right w:val="none" w:sz="0" w:space="0" w:color="auto"/>
          </w:divBdr>
        </w:div>
        <w:div w:id="851842038">
          <w:marLeft w:val="0"/>
          <w:marRight w:val="0"/>
          <w:marTop w:val="0"/>
          <w:marBottom w:val="0"/>
          <w:divBdr>
            <w:top w:val="none" w:sz="0" w:space="0" w:color="auto"/>
            <w:left w:val="none" w:sz="0" w:space="0" w:color="auto"/>
            <w:bottom w:val="none" w:sz="0" w:space="0" w:color="auto"/>
            <w:right w:val="none" w:sz="0" w:space="0" w:color="auto"/>
          </w:divBdr>
        </w:div>
        <w:div w:id="852718572">
          <w:marLeft w:val="0"/>
          <w:marRight w:val="0"/>
          <w:marTop w:val="0"/>
          <w:marBottom w:val="0"/>
          <w:divBdr>
            <w:top w:val="none" w:sz="0" w:space="0" w:color="auto"/>
            <w:left w:val="none" w:sz="0" w:space="0" w:color="auto"/>
            <w:bottom w:val="none" w:sz="0" w:space="0" w:color="auto"/>
            <w:right w:val="none" w:sz="0" w:space="0" w:color="auto"/>
          </w:divBdr>
        </w:div>
        <w:div w:id="872228491">
          <w:marLeft w:val="0"/>
          <w:marRight w:val="0"/>
          <w:marTop w:val="0"/>
          <w:marBottom w:val="0"/>
          <w:divBdr>
            <w:top w:val="none" w:sz="0" w:space="0" w:color="auto"/>
            <w:left w:val="none" w:sz="0" w:space="0" w:color="auto"/>
            <w:bottom w:val="none" w:sz="0" w:space="0" w:color="auto"/>
            <w:right w:val="none" w:sz="0" w:space="0" w:color="auto"/>
          </w:divBdr>
        </w:div>
        <w:div w:id="886140848">
          <w:marLeft w:val="0"/>
          <w:marRight w:val="0"/>
          <w:marTop w:val="0"/>
          <w:marBottom w:val="0"/>
          <w:divBdr>
            <w:top w:val="none" w:sz="0" w:space="0" w:color="auto"/>
            <w:left w:val="none" w:sz="0" w:space="0" w:color="auto"/>
            <w:bottom w:val="none" w:sz="0" w:space="0" w:color="auto"/>
            <w:right w:val="none" w:sz="0" w:space="0" w:color="auto"/>
          </w:divBdr>
        </w:div>
        <w:div w:id="924529372">
          <w:marLeft w:val="0"/>
          <w:marRight w:val="0"/>
          <w:marTop w:val="0"/>
          <w:marBottom w:val="0"/>
          <w:divBdr>
            <w:top w:val="none" w:sz="0" w:space="0" w:color="auto"/>
            <w:left w:val="none" w:sz="0" w:space="0" w:color="auto"/>
            <w:bottom w:val="none" w:sz="0" w:space="0" w:color="auto"/>
            <w:right w:val="none" w:sz="0" w:space="0" w:color="auto"/>
          </w:divBdr>
        </w:div>
        <w:div w:id="952519737">
          <w:marLeft w:val="0"/>
          <w:marRight w:val="0"/>
          <w:marTop w:val="0"/>
          <w:marBottom w:val="0"/>
          <w:divBdr>
            <w:top w:val="none" w:sz="0" w:space="0" w:color="auto"/>
            <w:left w:val="none" w:sz="0" w:space="0" w:color="auto"/>
            <w:bottom w:val="none" w:sz="0" w:space="0" w:color="auto"/>
            <w:right w:val="none" w:sz="0" w:space="0" w:color="auto"/>
          </w:divBdr>
        </w:div>
        <w:div w:id="1011300459">
          <w:marLeft w:val="0"/>
          <w:marRight w:val="0"/>
          <w:marTop w:val="0"/>
          <w:marBottom w:val="0"/>
          <w:divBdr>
            <w:top w:val="none" w:sz="0" w:space="0" w:color="auto"/>
            <w:left w:val="none" w:sz="0" w:space="0" w:color="auto"/>
            <w:bottom w:val="none" w:sz="0" w:space="0" w:color="auto"/>
            <w:right w:val="none" w:sz="0" w:space="0" w:color="auto"/>
          </w:divBdr>
        </w:div>
        <w:div w:id="1140877322">
          <w:marLeft w:val="0"/>
          <w:marRight w:val="0"/>
          <w:marTop w:val="0"/>
          <w:marBottom w:val="0"/>
          <w:divBdr>
            <w:top w:val="none" w:sz="0" w:space="0" w:color="auto"/>
            <w:left w:val="none" w:sz="0" w:space="0" w:color="auto"/>
            <w:bottom w:val="none" w:sz="0" w:space="0" w:color="auto"/>
            <w:right w:val="none" w:sz="0" w:space="0" w:color="auto"/>
          </w:divBdr>
        </w:div>
        <w:div w:id="1179545666">
          <w:marLeft w:val="0"/>
          <w:marRight w:val="0"/>
          <w:marTop w:val="0"/>
          <w:marBottom w:val="0"/>
          <w:divBdr>
            <w:top w:val="none" w:sz="0" w:space="0" w:color="auto"/>
            <w:left w:val="none" w:sz="0" w:space="0" w:color="auto"/>
            <w:bottom w:val="none" w:sz="0" w:space="0" w:color="auto"/>
            <w:right w:val="none" w:sz="0" w:space="0" w:color="auto"/>
          </w:divBdr>
        </w:div>
        <w:div w:id="1194463825">
          <w:marLeft w:val="0"/>
          <w:marRight w:val="0"/>
          <w:marTop w:val="0"/>
          <w:marBottom w:val="0"/>
          <w:divBdr>
            <w:top w:val="none" w:sz="0" w:space="0" w:color="auto"/>
            <w:left w:val="none" w:sz="0" w:space="0" w:color="auto"/>
            <w:bottom w:val="none" w:sz="0" w:space="0" w:color="auto"/>
            <w:right w:val="none" w:sz="0" w:space="0" w:color="auto"/>
          </w:divBdr>
        </w:div>
        <w:div w:id="1257597888">
          <w:marLeft w:val="0"/>
          <w:marRight w:val="0"/>
          <w:marTop w:val="0"/>
          <w:marBottom w:val="0"/>
          <w:divBdr>
            <w:top w:val="none" w:sz="0" w:space="0" w:color="auto"/>
            <w:left w:val="none" w:sz="0" w:space="0" w:color="auto"/>
            <w:bottom w:val="none" w:sz="0" w:space="0" w:color="auto"/>
            <w:right w:val="none" w:sz="0" w:space="0" w:color="auto"/>
          </w:divBdr>
        </w:div>
        <w:div w:id="1495342820">
          <w:marLeft w:val="0"/>
          <w:marRight w:val="0"/>
          <w:marTop w:val="0"/>
          <w:marBottom w:val="0"/>
          <w:divBdr>
            <w:top w:val="none" w:sz="0" w:space="0" w:color="auto"/>
            <w:left w:val="none" w:sz="0" w:space="0" w:color="auto"/>
            <w:bottom w:val="none" w:sz="0" w:space="0" w:color="auto"/>
            <w:right w:val="none" w:sz="0" w:space="0" w:color="auto"/>
          </w:divBdr>
        </w:div>
        <w:div w:id="1500804941">
          <w:marLeft w:val="0"/>
          <w:marRight w:val="0"/>
          <w:marTop w:val="0"/>
          <w:marBottom w:val="0"/>
          <w:divBdr>
            <w:top w:val="none" w:sz="0" w:space="0" w:color="auto"/>
            <w:left w:val="none" w:sz="0" w:space="0" w:color="auto"/>
            <w:bottom w:val="none" w:sz="0" w:space="0" w:color="auto"/>
            <w:right w:val="none" w:sz="0" w:space="0" w:color="auto"/>
          </w:divBdr>
        </w:div>
        <w:div w:id="1526824904">
          <w:marLeft w:val="0"/>
          <w:marRight w:val="0"/>
          <w:marTop w:val="0"/>
          <w:marBottom w:val="0"/>
          <w:divBdr>
            <w:top w:val="none" w:sz="0" w:space="0" w:color="auto"/>
            <w:left w:val="none" w:sz="0" w:space="0" w:color="auto"/>
            <w:bottom w:val="none" w:sz="0" w:space="0" w:color="auto"/>
            <w:right w:val="none" w:sz="0" w:space="0" w:color="auto"/>
          </w:divBdr>
        </w:div>
        <w:div w:id="1592618809">
          <w:marLeft w:val="0"/>
          <w:marRight w:val="0"/>
          <w:marTop w:val="0"/>
          <w:marBottom w:val="0"/>
          <w:divBdr>
            <w:top w:val="none" w:sz="0" w:space="0" w:color="auto"/>
            <w:left w:val="none" w:sz="0" w:space="0" w:color="auto"/>
            <w:bottom w:val="none" w:sz="0" w:space="0" w:color="auto"/>
            <w:right w:val="none" w:sz="0" w:space="0" w:color="auto"/>
          </w:divBdr>
        </w:div>
        <w:div w:id="1655572572">
          <w:marLeft w:val="0"/>
          <w:marRight w:val="0"/>
          <w:marTop w:val="0"/>
          <w:marBottom w:val="0"/>
          <w:divBdr>
            <w:top w:val="none" w:sz="0" w:space="0" w:color="auto"/>
            <w:left w:val="none" w:sz="0" w:space="0" w:color="auto"/>
            <w:bottom w:val="none" w:sz="0" w:space="0" w:color="auto"/>
            <w:right w:val="none" w:sz="0" w:space="0" w:color="auto"/>
          </w:divBdr>
        </w:div>
        <w:div w:id="1907641263">
          <w:marLeft w:val="0"/>
          <w:marRight w:val="0"/>
          <w:marTop w:val="0"/>
          <w:marBottom w:val="0"/>
          <w:divBdr>
            <w:top w:val="none" w:sz="0" w:space="0" w:color="auto"/>
            <w:left w:val="none" w:sz="0" w:space="0" w:color="auto"/>
            <w:bottom w:val="none" w:sz="0" w:space="0" w:color="auto"/>
            <w:right w:val="none" w:sz="0" w:space="0" w:color="auto"/>
          </w:divBdr>
        </w:div>
        <w:div w:id="1943301376">
          <w:marLeft w:val="0"/>
          <w:marRight w:val="0"/>
          <w:marTop w:val="0"/>
          <w:marBottom w:val="0"/>
          <w:divBdr>
            <w:top w:val="none" w:sz="0" w:space="0" w:color="auto"/>
            <w:left w:val="none" w:sz="0" w:space="0" w:color="auto"/>
            <w:bottom w:val="none" w:sz="0" w:space="0" w:color="auto"/>
            <w:right w:val="none" w:sz="0" w:space="0" w:color="auto"/>
          </w:divBdr>
        </w:div>
        <w:div w:id="2002612532">
          <w:marLeft w:val="0"/>
          <w:marRight w:val="0"/>
          <w:marTop w:val="0"/>
          <w:marBottom w:val="0"/>
          <w:divBdr>
            <w:top w:val="none" w:sz="0" w:space="0" w:color="auto"/>
            <w:left w:val="none" w:sz="0" w:space="0" w:color="auto"/>
            <w:bottom w:val="none" w:sz="0" w:space="0" w:color="auto"/>
            <w:right w:val="none" w:sz="0" w:space="0" w:color="auto"/>
          </w:divBdr>
        </w:div>
        <w:div w:id="2065912597">
          <w:marLeft w:val="0"/>
          <w:marRight w:val="0"/>
          <w:marTop w:val="0"/>
          <w:marBottom w:val="0"/>
          <w:divBdr>
            <w:top w:val="none" w:sz="0" w:space="0" w:color="auto"/>
            <w:left w:val="none" w:sz="0" w:space="0" w:color="auto"/>
            <w:bottom w:val="none" w:sz="0" w:space="0" w:color="auto"/>
            <w:right w:val="none" w:sz="0" w:space="0" w:color="auto"/>
          </w:divBdr>
        </w:div>
      </w:divsChild>
    </w:div>
    <w:div w:id="530994210">
      <w:bodyDiv w:val="1"/>
      <w:marLeft w:val="0"/>
      <w:marRight w:val="0"/>
      <w:marTop w:val="0"/>
      <w:marBottom w:val="0"/>
      <w:divBdr>
        <w:top w:val="none" w:sz="0" w:space="0" w:color="auto"/>
        <w:left w:val="none" w:sz="0" w:space="0" w:color="auto"/>
        <w:bottom w:val="none" w:sz="0" w:space="0" w:color="auto"/>
        <w:right w:val="none" w:sz="0" w:space="0" w:color="auto"/>
      </w:divBdr>
    </w:div>
    <w:div w:id="554506588">
      <w:bodyDiv w:val="1"/>
      <w:marLeft w:val="0"/>
      <w:marRight w:val="0"/>
      <w:marTop w:val="0"/>
      <w:marBottom w:val="0"/>
      <w:divBdr>
        <w:top w:val="none" w:sz="0" w:space="0" w:color="auto"/>
        <w:left w:val="none" w:sz="0" w:space="0" w:color="auto"/>
        <w:bottom w:val="none" w:sz="0" w:space="0" w:color="auto"/>
        <w:right w:val="none" w:sz="0" w:space="0" w:color="auto"/>
      </w:divBdr>
      <w:divsChild>
        <w:div w:id="146021637">
          <w:marLeft w:val="0"/>
          <w:marRight w:val="0"/>
          <w:marTop w:val="0"/>
          <w:marBottom w:val="0"/>
          <w:divBdr>
            <w:top w:val="none" w:sz="0" w:space="0" w:color="auto"/>
            <w:left w:val="none" w:sz="0" w:space="0" w:color="auto"/>
            <w:bottom w:val="none" w:sz="0" w:space="0" w:color="auto"/>
            <w:right w:val="none" w:sz="0" w:space="0" w:color="auto"/>
          </w:divBdr>
        </w:div>
        <w:div w:id="158235122">
          <w:marLeft w:val="0"/>
          <w:marRight w:val="0"/>
          <w:marTop w:val="0"/>
          <w:marBottom w:val="0"/>
          <w:divBdr>
            <w:top w:val="none" w:sz="0" w:space="0" w:color="auto"/>
            <w:left w:val="none" w:sz="0" w:space="0" w:color="auto"/>
            <w:bottom w:val="none" w:sz="0" w:space="0" w:color="auto"/>
            <w:right w:val="none" w:sz="0" w:space="0" w:color="auto"/>
          </w:divBdr>
          <w:divsChild>
            <w:div w:id="163671721">
              <w:marLeft w:val="0"/>
              <w:marRight w:val="0"/>
              <w:marTop w:val="0"/>
              <w:marBottom w:val="0"/>
              <w:divBdr>
                <w:top w:val="none" w:sz="0" w:space="0" w:color="auto"/>
                <w:left w:val="none" w:sz="0" w:space="0" w:color="auto"/>
                <w:bottom w:val="none" w:sz="0" w:space="0" w:color="auto"/>
                <w:right w:val="none" w:sz="0" w:space="0" w:color="auto"/>
              </w:divBdr>
            </w:div>
            <w:div w:id="849217056">
              <w:marLeft w:val="0"/>
              <w:marRight w:val="0"/>
              <w:marTop w:val="0"/>
              <w:marBottom w:val="0"/>
              <w:divBdr>
                <w:top w:val="none" w:sz="0" w:space="0" w:color="auto"/>
                <w:left w:val="none" w:sz="0" w:space="0" w:color="auto"/>
                <w:bottom w:val="none" w:sz="0" w:space="0" w:color="auto"/>
                <w:right w:val="none" w:sz="0" w:space="0" w:color="auto"/>
              </w:divBdr>
            </w:div>
            <w:div w:id="1337463609">
              <w:marLeft w:val="0"/>
              <w:marRight w:val="0"/>
              <w:marTop w:val="0"/>
              <w:marBottom w:val="0"/>
              <w:divBdr>
                <w:top w:val="none" w:sz="0" w:space="0" w:color="auto"/>
                <w:left w:val="none" w:sz="0" w:space="0" w:color="auto"/>
                <w:bottom w:val="none" w:sz="0" w:space="0" w:color="auto"/>
                <w:right w:val="none" w:sz="0" w:space="0" w:color="auto"/>
              </w:divBdr>
            </w:div>
            <w:div w:id="1408570435">
              <w:marLeft w:val="0"/>
              <w:marRight w:val="0"/>
              <w:marTop w:val="0"/>
              <w:marBottom w:val="0"/>
              <w:divBdr>
                <w:top w:val="none" w:sz="0" w:space="0" w:color="auto"/>
                <w:left w:val="none" w:sz="0" w:space="0" w:color="auto"/>
                <w:bottom w:val="none" w:sz="0" w:space="0" w:color="auto"/>
                <w:right w:val="none" w:sz="0" w:space="0" w:color="auto"/>
              </w:divBdr>
            </w:div>
            <w:div w:id="1911188864">
              <w:marLeft w:val="0"/>
              <w:marRight w:val="0"/>
              <w:marTop w:val="0"/>
              <w:marBottom w:val="0"/>
              <w:divBdr>
                <w:top w:val="none" w:sz="0" w:space="0" w:color="auto"/>
                <w:left w:val="none" w:sz="0" w:space="0" w:color="auto"/>
                <w:bottom w:val="none" w:sz="0" w:space="0" w:color="auto"/>
                <w:right w:val="none" w:sz="0" w:space="0" w:color="auto"/>
              </w:divBdr>
            </w:div>
          </w:divsChild>
        </w:div>
        <w:div w:id="902957602">
          <w:marLeft w:val="0"/>
          <w:marRight w:val="0"/>
          <w:marTop w:val="0"/>
          <w:marBottom w:val="0"/>
          <w:divBdr>
            <w:top w:val="none" w:sz="0" w:space="0" w:color="auto"/>
            <w:left w:val="none" w:sz="0" w:space="0" w:color="auto"/>
            <w:bottom w:val="none" w:sz="0" w:space="0" w:color="auto"/>
            <w:right w:val="none" w:sz="0" w:space="0" w:color="auto"/>
          </w:divBdr>
        </w:div>
        <w:div w:id="1026295208">
          <w:marLeft w:val="0"/>
          <w:marRight w:val="0"/>
          <w:marTop w:val="0"/>
          <w:marBottom w:val="0"/>
          <w:divBdr>
            <w:top w:val="none" w:sz="0" w:space="0" w:color="auto"/>
            <w:left w:val="none" w:sz="0" w:space="0" w:color="auto"/>
            <w:bottom w:val="none" w:sz="0" w:space="0" w:color="auto"/>
            <w:right w:val="none" w:sz="0" w:space="0" w:color="auto"/>
          </w:divBdr>
        </w:div>
        <w:div w:id="1319840154">
          <w:marLeft w:val="0"/>
          <w:marRight w:val="0"/>
          <w:marTop w:val="0"/>
          <w:marBottom w:val="0"/>
          <w:divBdr>
            <w:top w:val="none" w:sz="0" w:space="0" w:color="auto"/>
            <w:left w:val="none" w:sz="0" w:space="0" w:color="auto"/>
            <w:bottom w:val="none" w:sz="0" w:space="0" w:color="auto"/>
            <w:right w:val="none" w:sz="0" w:space="0" w:color="auto"/>
          </w:divBdr>
          <w:divsChild>
            <w:div w:id="96952809">
              <w:marLeft w:val="0"/>
              <w:marRight w:val="0"/>
              <w:marTop w:val="0"/>
              <w:marBottom w:val="0"/>
              <w:divBdr>
                <w:top w:val="none" w:sz="0" w:space="0" w:color="auto"/>
                <w:left w:val="none" w:sz="0" w:space="0" w:color="auto"/>
                <w:bottom w:val="none" w:sz="0" w:space="0" w:color="auto"/>
                <w:right w:val="none" w:sz="0" w:space="0" w:color="auto"/>
              </w:divBdr>
            </w:div>
            <w:div w:id="586958351">
              <w:marLeft w:val="0"/>
              <w:marRight w:val="0"/>
              <w:marTop w:val="0"/>
              <w:marBottom w:val="0"/>
              <w:divBdr>
                <w:top w:val="none" w:sz="0" w:space="0" w:color="auto"/>
                <w:left w:val="none" w:sz="0" w:space="0" w:color="auto"/>
                <w:bottom w:val="none" w:sz="0" w:space="0" w:color="auto"/>
                <w:right w:val="none" w:sz="0" w:space="0" w:color="auto"/>
              </w:divBdr>
            </w:div>
            <w:div w:id="600453418">
              <w:marLeft w:val="0"/>
              <w:marRight w:val="0"/>
              <w:marTop w:val="0"/>
              <w:marBottom w:val="0"/>
              <w:divBdr>
                <w:top w:val="none" w:sz="0" w:space="0" w:color="auto"/>
                <w:left w:val="none" w:sz="0" w:space="0" w:color="auto"/>
                <w:bottom w:val="none" w:sz="0" w:space="0" w:color="auto"/>
                <w:right w:val="none" w:sz="0" w:space="0" w:color="auto"/>
              </w:divBdr>
            </w:div>
            <w:div w:id="656693695">
              <w:marLeft w:val="0"/>
              <w:marRight w:val="0"/>
              <w:marTop w:val="0"/>
              <w:marBottom w:val="0"/>
              <w:divBdr>
                <w:top w:val="none" w:sz="0" w:space="0" w:color="auto"/>
                <w:left w:val="none" w:sz="0" w:space="0" w:color="auto"/>
                <w:bottom w:val="none" w:sz="0" w:space="0" w:color="auto"/>
                <w:right w:val="none" w:sz="0" w:space="0" w:color="auto"/>
              </w:divBdr>
            </w:div>
            <w:div w:id="1331830629">
              <w:marLeft w:val="0"/>
              <w:marRight w:val="0"/>
              <w:marTop w:val="0"/>
              <w:marBottom w:val="0"/>
              <w:divBdr>
                <w:top w:val="none" w:sz="0" w:space="0" w:color="auto"/>
                <w:left w:val="none" w:sz="0" w:space="0" w:color="auto"/>
                <w:bottom w:val="none" w:sz="0" w:space="0" w:color="auto"/>
                <w:right w:val="none" w:sz="0" w:space="0" w:color="auto"/>
              </w:divBdr>
            </w:div>
          </w:divsChild>
        </w:div>
        <w:div w:id="1661614081">
          <w:marLeft w:val="0"/>
          <w:marRight w:val="0"/>
          <w:marTop w:val="0"/>
          <w:marBottom w:val="0"/>
          <w:divBdr>
            <w:top w:val="none" w:sz="0" w:space="0" w:color="auto"/>
            <w:left w:val="none" w:sz="0" w:space="0" w:color="auto"/>
            <w:bottom w:val="none" w:sz="0" w:space="0" w:color="auto"/>
            <w:right w:val="none" w:sz="0" w:space="0" w:color="auto"/>
          </w:divBdr>
          <w:divsChild>
            <w:div w:id="637220276">
              <w:marLeft w:val="0"/>
              <w:marRight w:val="0"/>
              <w:marTop w:val="0"/>
              <w:marBottom w:val="0"/>
              <w:divBdr>
                <w:top w:val="none" w:sz="0" w:space="0" w:color="auto"/>
                <w:left w:val="none" w:sz="0" w:space="0" w:color="auto"/>
                <w:bottom w:val="none" w:sz="0" w:space="0" w:color="auto"/>
                <w:right w:val="none" w:sz="0" w:space="0" w:color="auto"/>
              </w:divBdr>
            </w:div>
            <w:div w:id="878008153">
              <w:marLeft w:val="0"/>
              <w:marRight w:val="0"/>
              <w:marTop w:val="0"/>
              <w:marBottom w:val="0"/>
              <w:divBdr>
                <w:top w:val="none" w:sz="0" w:space="0" w:color="auto"/>
                <w:left w:val="none" w:sz="0" w:space="0" w:color="auto"/>
                <w:bottom w:val="none" w:sz="0" w:space="0" w:color="auto"/>
                <w:right w:val="none" w:sz="0" w:space="0" w:color="auto"/>
              </w:divBdr>
            </w:div>
            <w:div w:id="1839342581">
              <w:marLeft w:val="0"/>
              <w:marRight w:val="0"/>
              <w:marTop w:val="0"/>
              <w:marBottom w:val="0"/>
              <w:divBdr>
                <w:top w:val="none" w:sz="0" w:space="0" w:color="auto"/>
                <w:left w:val="none" w:sz="0" w:space="0" w:color="auto"/>
                <w:bottom w:val="none" w:sz="0" w:space="0" w:color="auto"/>
                <w:right w:val="none" w:sz="0" w:space="0" w:color="auto"/>
              </w:divBdr>
            </w:div>
          </w:divsChild>
        </w:div>
        <w:div w:id="1770154153">
          <w:marLeft w:val="0"/>
          <w:marRight w:val="0"/>
          <w:marTop w:val="0"/>
          <w:marBottom w:val="0"/>
          <w:divBdr>
            <w:top w:val="none" w:sz="0" w:space="0" w:color="auto"/>
            <w:left w:val="none" w:sz="0" w:space="0" w:color="auto"/>
            <w:bottom w:val="none" w:sz="0" w:space="0" w:color="auto"/>
            <w:right w:val="none" w:sz="0" w:space="0" w:color="auto"/>
          </w:divBdr>
        </w:div>
        <w:div w:id="1975015690">
          <w:marLeft w:val="0"/>
          <w:marRight w:val="0"/>
          <w:marTop w:val="0"/>
          <w:marBottom w:val="0"/>
          <w:divBdr>
            <w:top w:val="none" w:sz="0" w:space="0" w:color="auto"/>
            <w:left w:val="none" w:sz="0" w:space="0" w:color="auto"/>
            <w:bottom w:val="none" w:sz="0" w:space="0" w:color="auto"/>
            <w:right w:val="none" w:sz="0" w:space="0" w:color="auto"/>
          </w:divBdr>
        </w:div>
      </w:divsChild>
    </w:div>
    <w:div w:id="556353337">
      <w:bodyDiv w:val="1"/>
      <w:marLeft w:val="0"/>
      <w:marRight w:val="0"/>
      <w:marTop w:val="0"/>
      <w:marBottom w:val="0"/>
      <w:divBdr>
        <w:top w:val="none" w:sz="0" w:space="0" w:color="auto"/>
        <w:left w:val="none" w:sz="0" w:space="0" w:color="auto"/>
        <w:bottom w:val="none" w:sz="0" w:space="0" w:color="auto"/>
        <w:right w:val="none" w:sz="0" w:space="0" w:color="auto"/>
      </w:divBdr>
    </w:div>
    <w:div w:id="556938659">
      <w:bodyDiv w:val="1"/>
      <w:marLeft w:val="0"/>
      <w:marRight w:val="0"/>
      <w:marTop w:val="0"/>
      <w:marBottom w:val="0"/>
      <w:divBdr>
        <w:top w:val="none" w:sz="0" w:space="0" w:color="auto"/>
        <w:left w:val="none" w:sz="0" w:space="0" w:color="auto"/>
        <w:bottom w:val="none" w:sz="0" w:space="0" w:color="auto"/>
        <w:right w:val="none" w:sz="0" w:space="0" w:color="auto"/>
      </w:divBdr>
      <w:divsChild>
        <w:div w:id="689643746">
          <w:marLeft w:val="0"/>
          <w:marRight w:val="0"/>
          <w:marTop w:val="0"/>
          <w:marBottom w:val="0"/>
          <w:divBdr>
            <w:top w:val="none" w:sz="0" w:space="0" w:color="auto"/>
            <w:left w:val="none" w:sz="0" w:space="0" w:color="auto"/>
            <w:bottom w:val="none" w:sz="0" w:space="0" w:color="auto"/>
            <w:right w:val="none" w:sz="0" w:space="0" w:color="auto"/>
          </w:divBdr>
        </w:div>
      </w:divsChild>
    </w:div>
    <w:div w:id="586426362">
      <w:bodyDiv w:val="1"/>
      <w:marLeft w:val="0"/>
      <w:marRight w:val="0"/>
      <w:marTop w:val="0"/>
      <w:marBottom w:val="0"/>
      <w:divBdr>
        <w:top w:val="none" w:sz="0" w:space="0" w:color="auto"/>
        <w:left w:val="none" w:sz="0" w:space="0" w:color="auto"/>
        <w:bottom w:val="none" w:sz="0" w:space="0" w:color="auto"/>
        <w:right w:val="none" w:sz="0" w:space="0" w:color="auto"/>
      </w:divBdr>
    </w:div>
    <w:div w:id="587890596">
      <w:bodyDiv w:val="1"/>
      <w:marLeft w:val="0"/>
      <w:marRight w:val="0"/>
      <w:marTop w:val="0"/>
      <w:marBottom w:val="0"/>
      <w:divBdr>
        <w:top w:val="none" w:sz="0" w:space="0" w:color="auto"/>
        <w:left w:val="none" w:sz="0" w:space="0" w:color="auto"/>
        <w:bottom w:val="none" w:sz="0" w:space="0" w:color="auto"/>
        <w:right w:val="none" w:sz="0" w:space="0" w:color="auto"/>
      </w:divBdr>
    </w:div>
    <w:div w:id="684551176">
      <w:bodyDiv w:val="1"/>
      <w:marLeft w:val="0"/>
      <w:marRight w:val="0"/>
      <w:marTop w:val="0"/>
      <w:marBottom w:val="0"/>
      <w:divBdr>
        <w:top w:val="none" w:sz="0" w:space="0" w:color="auto"/>
        <w:left w:val="none" w:sz="0" w:space="0" w:color="auto"/>
        <w:bottom w:val="none" w:sz="0" w:space="0" w:color="auto"/>
        <w:right w:val="none" w:sz="0" w:space="0" w:color="auto"/>
      </w:divBdr>
    </w:div>
    <w:div w:id="693730035">
      <w:bodyDiv w:val="1"/>
      <w:marLeft w:val="0"/>
      <w:marRight w:val="0"/>
      <w:marTop w:val="0"/>
      <w:marBottom w:val="0"/>
      <w:divBdr>
        <w:top w:val="none" w:sz="0" w:space="0" w:color="auto"/>
        <w:left w:val="none" w:sz="0" w:space="0" w:color="auto"/>
        <w:bottom w:val="none" w:sz="0" w:space="0" w:color="auto"/>
        <w:right w:val="none" w:sz="0" w:space="0" w:color="auto"/>
      </w:divBdr>
    </w:div>
    <w:div w:id="712727317">
      <w:bodyDiv w:val="1"/>
      <w:marLeft w:val="0"/>
      <w:marRight w:val="0"/>
      <w:marTop w:val="0"/>
      <w:marBottom w:val="0"/>
      <w:divBdr>
        <w:top w:val="none" w:sz="0" w:space="0" w:color="auto"/>
        <w:left w:val="none" w:sz="0" w:space="0" w:color="auto"/>
        <w:bottom w:val="none" w:sz="0" w:space="0" w:color="auto"/>
        <w:right w:val="none" w:sz="0" w:space="0" w:color="auto"/>
      </w:divBdr>
    </w:div>
    <w:div w:id="719861530">
      <w:bodyDiv w:val="1"/>
      <w:marLeft w:val="0"/>
      <w:marRight w:val="0"/>
      <w:marTop w:val="0"/>
      <w:marBottom w:val="0"/>
      <w:divBdr>
        <w:top w:val="none" w:sz="0" w:space="0" w:color="auto"/>
        <w:left w:val="none" w:sz="0" w:space="0" w:color="auto"/>
        <w:bottom w:val="none" w:sz="0" w:space="0" w:color="auto"/>
        <w:right w:val="none" w:sz="0" w:space="0" w:color="auto"/>
      </w:divBdr>
    </w:div>
    <w:div w:id="771705654">
      <w:bodyDiv w:val="1"/>
      <w:marLeft w:val="0"/>
      <w:marRight w:val="0"/>
      <w:marTop w:val="0"/>
      <w:marBottom w:val="0"/>
      <w:divBdr>
        <w:top w:val="none" w:sz="0" w:space="0" w:color="auto"/>
        <w:left w:val="none" w:sz="0" w:space="0" w:color="auto"/>
        <w:bottom w:val="none" w:sz="0" w:space="0" w:color="auto"/>
        <w:right w:val="none" w:sz="0" w:space="0" w:color="auto"/>
      </w:divBdr>
    </w:div>
    <w:div w:id="773748018">
      <w:bodyDiv w:val="1"/>
      <w:marLeft w:val="0"/>
      <w:marRight w:val="0"/>
      <w:marTop w:val="0"/>
      <w:marBottom w:val="0"/>
      <w:divBdr>
        <w:top w:val="none" w:sz="0" w:space="0" w:color="auto"/>
        <w:left w:val="none" w:sz="0" w:space="0" w:color="auto"/>
        <w:bottom w:val="none" w:sz="0" w:space="0" w:color="auto"/>
        <w:right w:val="none" w:sz="0" w:space="0" w:color="auto"/>
      </w:divBdr>
    </w:div>
    <w:div w:id="776633482">
      <w:bodyDiv w:val="1"/>
      <w:marLeft w:val="0"/>
      <w:marRight w:val="0"/>
      <w:marTop w:val="0"/>
      <w:marBottom w:val="0"/>
      <w:divBdr>
        <w:top w:val="none" w:sz="0" w:space="0" w:color="auto"/>
        <w:left w:val="none" w:sz="0" w:space="0" w:color="auto"/>
        <w:bottom w:val="none" w:sz="0" w:space="0" w:color="auto"/>
        <w:right w:val="none" w:sz="0" w:space="0" w:color="auto"/>
      </w:divBdr>
    </w:div>
    <w:div w:id="776801527">
      <w:bodyDiv w:val="1"/>
      <w:marLeft w:val="0"/>
      <w:marRight w:val="0"/>
      <w:marTop w:val="0"/>
      <w:marBottom w:val="0"/>
      <w:divBdr>
        <w:top w:val="none" w:sz="0" w:space="0" w:color="auto"/>
        <w:left w:val="none" w:sz="0" w:space="0" w:color="auto"/>
        <w:bottom w:val="none" w:sz="0" w:space="0" w:color="auto"/>
        <w:right w:val="none" w:sz="0" w:space="0" w:color="auto"/>
      </w:divBdr>
    </w:div>
    <w:div w:id="789788993">
      <w:bodyDiv w:val="1"/>
      <w:marLeft w:val="0"/>
      <w:marRight w:val="0"/>
      <w:marTop w:val="0"/>
      <w:marBottom w:val="0"/>
      <w:divBdr>
        <w:top w:val="none" w:sz="0" w:space="0" w:color="auto"/>
        <w:left w:val="none" w:sz="0" w:space="0" w:color="auto"/>
        <w:bottom w:val="none" w:sz="0" w:space="0" w:color="auto"/>
        <w:right w:val="none" w:sz="0" w:space="0" w:color="auto"/>
      </w:divBdr>
    </w:div>
    <w:div w:id="833032892">
      <w:bodyDiv w:val="1"/>
      <w:marLeft w:val="0"/>
      <w:marRight w:val="0"/>
      <w:marTop w:val="0"/>
      <w:marBottom w:val="0"/>
      <w:divBdr>
        <w:top w:val="none" w:sz="0" w:space="0" w:color="auto"/>
        <w:left w:val="none" w:sz="0" w:space="0" w:color="auto"/>
        <w:bottom w:val="none" w:sz="0" w:space="0" w:color="auto"/>
        <w:right w:val="none" w:sz="0" w:space="0" w:color="auto"/>
      </w:divBdr>
    </w:div>
    <w:div w:id="860170065">
      <w:bodyDiv w:val="1"/>
      <w:marLeft w:val="0"/>
      <w:marRight w:val="0"/>
      <w:marTop w:val="0"/>
      <w:marBottom w:val="0"/>
      <w:divBdr>
        <w:top w:val="none" w:sz="0" w:space="0" w:color="auto"/>
        <w:left w:val="none" w:sz="0" w:space="0" w:color="auto"/>
        <w:bottom w:val="none" w:sz="0" w:space="0" w:color="auto"/>
        <w:right w:val="none" w:sz="0" w:space="0" w:color="auto"/>
      </w:divBdr>
    </w:div>
    <w:div w:id="861087423">
      <w:bodyDiv w:val="1"/>
      <w:marLeft w:val="0"/>
      <w:marRight w:val="0"/>
      <w:marTop w:val="0"/>
      <w:marBottom w:val="0"/>
      <w:divBdr>
        <w:top w:val="none" w:sz="0" w:space="0" w:color="auto"/>
        <w:left w:val="none" w:sz="0" w:space="0" w:color="auto"/>
        <w:bottom w:val="none" w:sz="0" w:space="0" w:color="auto"/>
        <w:right w:val="none" w:sz="0" w:space="0" w:color="auto"/>
      </w:divBdr>
    </w:div>
    <w:div w:id="906375169">
      <w:bodyDiv w:val="1"/>
      <w:marLeft w:val="0"/>
      <w:marRight w:val="0"/>
      <w:marTop w:val="0"/>
      <w:marBottom w:val="0"/>
      <w:divBdr>
        <w:top w:val="none" w:sz="0" w:space="0" w:color="auto"/>
        <w:left w:val="none" w:sz="0" w:space="0" w:color="auto"/>
        <w:bottom w:val="none" w:sz="0" w:space="0" w:color="auto"/>
        <w:right w:val="none" w:sz="0" w:space="0" w:color="auto"/>
      </w:divBdr>
    </w:div>
    <w:div w:id="952398217">
      <w:bodyDiv w:val="1"/>
      <w:marLeft w:val="0"/>
      <w:marRight w:val="0"/>
      <w:marTop w:val="0"/>
      <w:marBottom w:val="0"/>
      <w:divBdr>
        <w:top w:val="none" w:sz="0" w:space="0" w:color="auto"/>
        <w:left w:val="none" w:sz="0" w:space="0" w:color="auto"/>
        <w:bottom w:val="none" w:sz="0" w:space="0" w:color="auto"/>
        <w:right w:val="none" w:sz="0" w:space="0" w:color="auto"/>
      </w:divBdr>
    </w:div>
    <w:div w:id="965700751">
      <w:bodyDiv w:val="1"/>
      <w:marLeft w:val="0"/>
      <w:marRight w:val="0"/>
      <w:marTop w:val="0"/>
      <w:marBottom w:val="0"/>
      <w:divBdr>
        <w:top w:val="none" w:sz="0" w:space="0" w:color="auto"/>
        <w:left w:val="none" w:sz="0" w:space="0" w:color="auto"/>
        <w:bottom w:val="none" w:sz="0" w:space="0" w:color="auto"/>
        <w:right w:val="none" w:sz="0" w:space="0" w:color="auto"/>
      </w:divBdr>
    </w:div>
    <w:div w:id="1026952603">
      <w:bodyDiv w:val="1"/>
      <w:marLeft w:val="0"/>
      <w:marRight w:val="0"/>
      <w:marTop w:val="0"/>
      <w:marBottom w:val="0"/>
      <w:divBdr>
        <w:top w:val="none" w:sz="0" w:space="0" w:color="auto"/>
        <w:left w:val="none" w:sz="0" w:space="0" w:color="auto"/>
        <w:bottom w:val="none" w:sz="0" w:space="0" w:color="auto"/>
        <w:right w:val="none" w:sz="0" w:space="0" w:color="auto"/>
      </w:divBdr>
    </w:div>
    <w:div w:id="1064137863">
      <w:bodyDiv w:val="1"/>
      <w:marLeft w:val="0"/>
      <w:marRight w:val="0"/>
      <w:marTop w:val="0"/>
      <w:marBottom w:val="0"/>
      <w:divBdr>
        <w:top w:val="none" w:sz="0" w:space="0" w:color="auto"/>
        <w:left w:val="none" w:sz="0" w:space="0" w:color="auto"/>
        <w:bottom w:val="none" w:sz="0" w:space="0" w:color="auto"/>
        <w:right w:val="none" w:sz="0" w:space="0" w:color="auto"/>
      </w:divBdr>
    </w:div>
    <w:div w:id="1108040135">
      <w:bodyDiv w:val="1"/>
      <w:marLeft w:val="0"/>
      <w:marRight w:val="0"/>
      <w:marTop w:val="0"/>
      <w:marBottom w:val="0"/>
      <w:divBdr>
        <w:top w:val="none" w:sz="0" w:space="0" w:color="auto"/>
        <w:left w:val="none" w:sz="0" w:space="0" w:color="auto"/>
        <w:bottom w:val="none" w:sz="0" w:space="0" w:color="auto"/>
        <w:right w:val="none" w:sz="0" w:space="0" w:color="auto"/>
      </w:divBdr>
    </w:div>
    <w:div w:id="1110007783">
      <w:bodyDiv w:val="1"/>
      <w:marLeft w:val="0"/>
      <w:marRight w:val="0"/>
      <w:marTop w:val="0"/>
      <w:marBottom w:val="0"/>
      <w:divBdr>
        <w:top w:val="none" w:sz="0" w:space="0" w:color="auto"/>
        <w:left w:val="none" w:sz="0" w:space="0" w:color="auto"/>
        <w:bottom w:val="none" w:sz="0" w:space="0" w:color="auto"/>
        <w:right w:val="none" w:sz="0" w:space="0" w:color="auto"/>
      </w:divBdr>
      <w:divsChild>
        <w:div w:id="149493393">
          <w:marLeft w:val="0"/>
          <w:marRight w:val="0"/>
          <w:marTop w:val="0"/>
          <w:marBottom w:val="0"/>
          <w:divBdr>
            <w:top w:val="none" w:sz="0" w:space="0" w:color="auto"/>
            <w:left w:val="none" w:sz="0" w:space="0" w:color="auto"/>
            <w:bottom w:val="none" w:sz="0" w:space="0" w:color="auto"/>
            <w:right w:val="none" w:sz="0" w:space="0" w:color="auto"/>
          </w:divBdr>
        </w:div>
        <w:div w:id="762190011">
          <w:marLeft w:val="0"/>
          <w:marRight w:val="0"/>
          <w:marTop w:val="0"/>
          <w:marBottom w:val="0"/>
          <w:divBdr>
            <w:top w:val="none" w:sz="0" w:space="0" w:color="auto"/>
            <w:left w:val="none" w:sz="0" w:space="0" w:color="auto"/>
            <w:bottom w:val="none" w:sz="0" w:space="0" w:color="auto"/>
            <w:right w:val="none" w:sz="0" w:space="0" w:color="auto"/>
          </w:divBdr>
          <w:divsChild>
            <w:div w:id="443766368">
              <w:marLeft w:val="0"/>
              <w:marRight w:val="0"/>
              <w:marTop w:val="0"/>
              <w:marBottom w:val="0"/>
              <w:divBdr>
                <w:top w:val="none" w:sz="0" w:space="0" w:color="auto"/>
                <w:left w:val="none" w:sz="0" w:space="0" w:color="auto"/>
                <w:bottom w:val="none" w:sz="0" w:space="0" w:color="auto"/>
                <w:right w:val="none" w:sz="0" w:space="0" w:color="auto"/>
              </w:divBdr>
            </w:div>
            <w:div w:id="1212497362">
              <w:marLeft w:val="0"/>
              <w:marRight w:val="0"/>
              <w:marTop w:val="0"/>
              <w:marBottom w:val="0"/>
              <w:divBdr>
                <w:top w:val="none" w:sz="0" w:space="0" w:color="auto"/>
                <w:left w:val="none" w:sz="0" w:space="0" w:color="auto"/>
                <w:bottom w:val="none" w:sz="0" w:space="0" w:color="auto"/>
                <w:right w:val="none" w:sz="0" w:space="0" w:color="auto"/>
              </w:divBdr>
            </w:div>
            <w:div w:id="1850560355">
              <w:marLeft w:val="0"/>
              <w:marRight w:val="0"/>
              <w:marTop w:val="0"/>
              <w:marBottom w:val="0"/>
              <w:divBdr>
                <w:top w:val="none" w:sz="0" w:space="0" w:color="auto"/>
                <w:left w:val="none" w:sz="0" w:space="0" w:color="auto"/>
                <w:bottom w:val="none" w:sz="0" w:space="0" w:color="auto"/>
                <w:right w:val="none" w:sz="0" w:space="0" w:color="auto"/>
              </w:divBdr>
            </w:div>
          </w:divsChild>
        </w:div>
        <w:div w:id="859856986">
          <w:marLeft w:val="0"/>
          <w:marRight w:val="0"/>
          <w:marTop w:val="0"/>
          <w:marBottom w:val="0"/>
          <w:divBdr>
            <w:top w:val="none" w:sz="0" w:space="0" w:color="auto"/>
            <w:left w:val="none" w:sz="0" w:space="0" w:color="auto"/>
            <w:bottom w:val="none" w:sz="0" w:space="0" w:color="auto"/>
            <w:right w:val="none" w:sz="0" w:space="0" w:color="auto"/>
          </w:divBdr>
        </w:div>
        <w:div w:id="1002858962">
          <w:marLeft w:val="0"/>
          <w:marRight w:val="0"/>
          <w:marTop w:val="0"/>
          <w:marBottom w:val="0"/>
          <w:divBdr>
            <w:top w:val="none" w:sz="0" w:space="0" w:color="auto"/>
            <w:left w:val="none" w:sz="0" w:space="0" w:color="auto"/>
            <w:bottom w:val="none" w:sz="0" w:space="0" w:color="auto"/>
            <w:right w:val="none" w:sz="0" w:space="0" w:color="auto"/>
          </w:divBdr>
        </w:div>
        <w:div w:id="1240477615">
          <w:marLeft w:val="0"/>
          <w:marRight w:val="0"/>
          <w:marTop w:val="0"/>
          <w:marBottom w:val="0"/>
          <w:divBdr>
            <w:top w:val="none" w:sz="0" w:space="0" w:color="auto"/>
            <w:left w:val="none" w:sz="0" w:space="0" w:color="auto"/>
            <w:bottom w:val="none" w:sz="0" w:space="0" w:color="auto"/>
            <w:right w:val="none" w:sz="0" w:space="0" w:color="auto"/>
          </w:divBdr>
        </w:div>
        <w:div w:id="1757245582">
          <w:marLeft w:val="0"/>
          <w:marRight w:val="0"/>
          <w:marTop w:val="0"/>
          <w:marBottom w:val="0"/>
          <w:divBdr>
            <w:top w:val="none" w:sz="0" w:space="0" w:color="auto"/>
            <w:left w:val="none" w:sz="0" w:space="0" w:color="auto"/>
            <w:bottom w:val="none" w:sz="0" w:space="0" w:color="auto"/>
            <w:right w:val="none" w:sz="0" w:space="0" w:color="auto"/>
          </w:divBdr>
        </w:div>
        <w:div w:id="1905143368">
          <w:marLeft w:val="0"/>
          <w:marRight w:val="0"/>
          <w:marTop w:val="0"/>
          <w:marBottom w:val="0"/>
          <w:divBdr>
            <w:top w:val="none" w:sz="0" w:space="0" w:color="auto"/>
            <w:left w:val="none" w:sz="0" w:space="0" w:color="auto"/>
            <w:bottom w:val="none" w:sz="0" w:space="0" w:color="auto"/>
            <w:right w:val="none" w:sz="0" w:space="0" w:color="auto"/>
          </w:divBdr>
          <w:divsChild>
            <w:div w:id="1038818211">
              <w:marLeft w:val="0"/>
              <w:marRight w:val="0"/>
              <w:marTop w:val="0"/>
              <w:marBottom w:val="0"/>
              <w:divBdr>
                <w:top w:val="none" w:sz="0" w:space="0" w:color="auto"/>
                <w:left w:val="none" w:sz="0" w:space="0" w:color="auto"/>
                <w:bottom w:val="none" w:sz="0" w:space="0" w:color="auto"/>
                <w:right w:val="none" w:sz="0" w:space="0" w:color="auto"/>
              </w:divBdr>
            </w:div>
            <w:div w:id="1671759770">
              <w:marLeft w:val="0"/>
              <w:marRight w:val="0"/>
              <w:marTop w:val="0"/>
              <w:marBottom w:val="0"/>
              <w:divBdr>
                <w:top w:val="none" w:sz="0" w:space="0" w:color="auto"/>
                <w:left w:val="none" w:sz="0" w:space="0" w:color="auto"/>
                <w:bottom w:val="none" w:sz="0" w:space="0" w:color="auto"/>
                <w:right w:val="none" w:sz="0" w:space="0" w:color="auto"/>
              </w:divBdr>
            </w:div>
            <w:div w:id="1688021818">
              <w:marLeft w:val="0"/>
              <w:marRight w:val="0"/>
              <w:marTop w:val="0"/>
              <w:marBottom w:val="0"/>
              <w:divBdr>
                <w:top w:val="none" w:sz="0" w:space="0" w:color="auto"/>
                <w:left w:val="none" w:sz="0" w:space="0" w:color="auto"/>
                <w:bottom w:val="none" w:sz="0" w:space="0" w:color="auto"/>
                <w:right w:val="none" w:sz="0" w:space="0" w:color="auto"/>
              </w:divBdr>
            </w:div>
            <w:div w:id="1738085839">
              <w:marLeft w:val="0"/>
              <w:marRight w:val="0"/>
              <w:marTop w:val="0"/>
              <w:marBottom w:val="0"/>
              <w:divBdr>
                <w:top w:val="none" w:sz="0" w:space="0" w:color="auto"/>
                <w:left w:val="none" w:sz="0" w:space="0" w:color="auto"/>
                <w:bottom w:val="none" w:sz="0" w:space="0" w:color="auto"/>
                <w:right w:val="none" w:sz="0" w:space="0" w:color="auto"/>
              </w:divBdr>
            </w:div>
            <w:div w:id="1994988485">
              <w:marLeft w:val="0"/>
              <w:marRight w:val="0"/>
              <w:marTop w:val="0"/>
              <w:marBottom w:val="0"/>
              <w:divBdr>
                <w:top w:val="none" w:sz="0" w:space="0" w:color="auto"/>
                <w:left w:val="none" w:sz="0" w:space="0" w:color="auto"/>
                <w:bottom w:val="none" w:sz="0" w:space="0" w:color="auto"/>
                <w:right w:val="none" w:sz="0" w:space="0" w:color="auto"/>
              </w:divBdr>
            </w:div>
          </w:divsChild>
        </w:div>
        <w:div w:id="1922982023">
          <w:marLeft w:val="0"/>
          <w:marRight w:val="0"/>
          <w:marTop w:val="0"/>
          <w:marBottom w:val="0"/>
          <w:divBdr>
            <w:top w:val="none" w:sz="0" w:space="0" w:color="auto"/>
            <w:left w:val="none" w:sz="0" w:space="0" w:color="auto"/>
            <w:bottom w:val="none" w:sz="0" w:space="0" w:color="auto"/>
            <w:right w:val="none" w:sz="0" w:space="0" w:color="auto"/>
          </w:divBdr>
          <w:divsChild>
            <w:div w:id="268777421">
              <w:marLeft w:val="0"/>
              <w:marRight w:val="0"/>
              <w:marTop w:val="0"/>
              <w:marBottom w:val="0"/>
              <w:divBdr>
                <w:top w:val="none" w:sz="0" w:space="0" w:color="auto"/>
                <w:left w:val="none" w:sz="0" w:space="0" w:color="auto"/>
                <w:bottom w:val="none" w:sz="0" w:space="0" w:color="auto"/>
                <w:right w:val="none" w:sz="0" w:space="0" w:color="auto"/>
              </w:divBdr>
            </w:div>
            <w:div w:id="1342510090">
              <w:marLeft w:val="0"/>
              <w:marRight w:val="0"/>
              <w:marTop w:val="0"/>
              <w:marBottom w:val="0"/>
              <w:divBdr>
                <w:top w:val="none" w:sz="0" w:space="0" w:color="auto"/>
                <w:left w:val="none" w:sz="0" w:space="0" w:color="auto"/>
                <w:bottom w:val="none" w:sz="0" w:space="0" w:color="auto"/>
                <w:right w:val="none" w:sz="0" w:space="0" w:color="auto"/>
              </w:divBdr>
            </w:div>
            <w:div w:id="1364597230">
              <w:marLeft w:val="0"/>
              <w:marRight w:val="0"/>
              <w:marTop w:val="0"/>
              <w:marBottom w:val="0"/>
              <w:divBdr>
                <w:top w:val="none" w:sz="0" w:space="0" w:color="auto"/>
                <w:left w:val="none" w:sz="0" w:space="0" w:color="auto"/>
                <w:bottom w:val="none" w:sz="0" w:space="0" w:color="auto"/>
                <w:right w:val="none" w:sz="0" w:space="0" w:color="auto"/>
              </w:divBdr>
            </w:div>
            <w:div w:id="1468936436">
              <w:marLeft w:val="0"/>
              <w:marRight w:val="0"/>
              <w:marTop w:val="0"/>
              <w:marBottom w:val="0"/>
              <w:divBdr>
                <w:top w:val="none" w:sz="0" w:space="0" w:color="auto"/>
                <w:left w:val="none" w:sz="0" w:space="0" w:color="auto"/>
                <w:bottom w:val="none" w:sz="0" w:space="0" w:color="auto"/>
                <w:right w:val="none" w:sz="0" w:space="0" w:color="auto"/>
              </w:divBdr>
            </w:div>
            <w:div w:id="2001882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521342">
      <w:bodyDiv w:val="1"/>
      <w:marLeft w:val="0"/>
      <w:marRight w:val="0"/>
      <w:marTop w:val="0"/>
      <w:marBottom w:val="0"/>
      <w:divBdr>
        <w:top w:val="none" w:sz="0" w:space="0" w:color="auto"/>
        <w:left w:val="none" w:sz="0" w:space="0" w:color="auto"/>
        <w:bottom w:val="none" w:sz="0" w:space="0" w:color="auto"/>
        <w:right w:val="none" w:sz="0" w:space="0" w:color="auto"/>
      </w:divBdr>
    </w:div>
    <w:div w:id="1167019872">
      <w:bodyDiv w:val="1"/>
      <w:marLeft w:val="0"/>
      <w:marRight w:val="0"/>
      <w:marTop w:val="0"/>
      <w:marBottom w:val="0"/>
      <w:divBdr>
        <w:top w:val="none" w:sz="0" w:space="0" w:color="auto"/>
        <w:left w:val="none" w:sz="0" w:space="0" w:color="auto"/>
        <w:bottom w:val="none" w:sz="0" w:space="0" w:color="auto"/>
        <w:right w:val="none" w:sz="0" w:space="0" w:color="auto"/>
      </w:divBdr>
    </w:div>
    <w:div w:id="1168519816">
      <w:bodyDiv w:val="1"/>
      <w:marLeft w:val="0"/>
      <w:marRight w:val="0"/>
      <w:marTop w:val="0"/>
      <w:marBottom w:val="0"/>
      <w:divBdr>
        <w:top w:val="none" w:sz="0" w:space="0" w:color="auto"/>
        <w:left w:val="none" w:sz="0" w:space="0" w:color="auto"/>
        <w:bottom w:val="none" w:sz="0" w:space="0" w:color="auto"/>
        <w:right w:val="none" w:sz="0" w:space="0" w:color="auto"/>
      </w:divBdr>
    </w:div>
    <w:div w:id="1222055824">
      <w:bodyDiv w:val="1"/>
      <w:marLeft w:val="0"/>
      <w:marRight w:val="0"/>
      <w:marTop w:val="0"/>
      <w:marBottom w:val="0"/>
      <w:divBdr>
        <w:top w:val="none" w:sz="0" w:space="0" w:color="auto"/>
        <w:left w:val="none" w:sz="0" w:space="0" w:color="auto"/>
        <w:bottom w:val="none" w:sz="0" w:space="0" w:color="auto"/>
        <w:right w:val="none" w:sz="0" w:space="0" w:color="auto"/>
      </w:divBdr>
    </w:div>
    <w:div w:id="1304461047">
      <w:bodyDiv w:val="1"/>
      <w:marLeft w:val="0"/>
      <w:marRight w:val="0"/>
      <w:marTop w:val="0"/>
      <w:marBottom w:val="0"/>
      <w:divBdr>
        <w:top w:val="none" w:sz="0" w:space="0" w:color="auto"/>
        <w:left w:val="none" w:sz="0" w:space="0" w:color="auto"/>
        <w:bottom w:val="none" w:sz="0" w:space="0" w:color="auto"/>
        <w:right w:val="none" w:sz="0" w:space="0" w:color="auto"/>
      </w:divBdr>
      <w:divsChild>
        <w:div w:id="28577481">
          <w:marLeft w:val="0"/>
          <w:marRight w:val="0"/>
          <w:marTop w:val="0"/>
          <w:marBottom w:val="0"/>
          <w:divBdr>
            <w:top w:val="none" w:sz="0" w:space="0" w:color="auto"/>
            <w:left w:val="none" w:sz="0" w:space="0" w:color="auto"/>
            <w:bottom w:val="none" w:sz="0" w:space="0" w:color="auto"/>
            <w:right w:val="none" w:sz="0" w:space="0" w:color="auto"/>
          </w:divBdr>
        </w:div>
        <w:div w:id="456147128">
          <w:marLeft w:val="0"/>
          <w:marRight w:val="0"/>
          <w:marTop w:val="0"/>
          <w:marBottom w:val="0"/>
          <w:divBdr>
            <w:top w:val="none" w:sz="0" w:space="0" w:color="auto"/>
            <w:left w:val="none" w:sz="0" w:space="0" w:color="auto"/>
            <w:bottom w:val="none" w:sz="0" w:space="0" w:color="auto"/>
            <w:right w:val="none" w:sz="0" w:space="0" w:color="auto"/>
          </w:divBdr>
          <w:divsChild>
            <w:div w:id="928998894">
              <w:marLeft w:val="0"/>
              <w:marRight w:val="0"/>
              <w:marTop w:val="0"/>
              <w:marBottom w:val="0"/>
              <w:divBdr>
                <w:top w:val="none" w:sz="0" w:space="0" w:color="auto"/>
                <w:left w:val="none" w:sz="0" w:space="0" w:color="auto"/>
                <w:bottom w:val="none" w:sz="0" w:space="0" w:color="auto"/>
                <w:right w:val="none" w:sz="0" w:space="0" w:color="auto"/>
              </w:divBdr>
            </w:div>
            <w:div w:id="1053191468">
              <w:marLeft w:val="0"/>
              <w:marRight w:val="0"/>
              <w:marTop w:val="0"/>
              <w:marBottom w:val="0"/>
              <w:divBdr>
                <w:top w:val="none" w:sz="0" w:space="0" w:color="auto"/>
                <w:left w:val="none" w:sz="0" w:space="0" w:color="auto"/>
                <w:bottom w:val="none" w:sz="0" w:space="0" w:color="auto"/>
                <w:right w:val="none" w:sz="0" w:space="0" w:color="auto"/>
              </w:divBdr>
            </w:div>
            <w:div w:id="1196043299">
              <w:marLeft w:val="0"/>
              <w:marRight w:val="0"/>
              <w:marTop w:val="0"/>
              <w:marBottom w:val="0"/>
              <w:divBdr>
                <w:top w:val="none" w:sz="0" w:space="0" w:color="auto"/>
                <w:left w:val="none" w:sz="0" w:space="0" w:color="auto"/>
                <w:bottom w:val="none" w:sz="0" w:space="0" w:color="auto"/>
                <w:right w:val="none" w:sz="0" w:space="0" w:color="auto"/>
              </w:divBdr>
            </w:div>
            <w:div w:id="1411847855">
              <w:marLeft w:val="0"/>
              <w:marRight w:val="0"/>
              <w:marTop w:val="0"/>
              <w:marBottom w:val="0"/>
              <w:divBdr>
                <w:top w:val="none" w:sz="0" w:space="0" w:color="auto"/>
                <w:left w:val="none" w:sz="0" w:space="0" w:color="auto"/>
                <w:bottom w:val="none" w:sz="0" w:space="0" w:color="auto"/>
                <w:right w:val="none" w:sz="0" w:space="0" w:color="auto"/>
              </w:divBdr>
            </w:div>
            <w:div w:id="1785726590">
              <w:marLeft w:val="0"/>
              <w:marRight w:val="0"/>
              <w:marTop w:val="0"/>
              <w:marBottom w:val="0"/>
              <w:divBdr>
                <w:top w:val="none" w:sz="0" w:space="0" w:color="auto"/>
                <w:left w:val="none" w:sz="0" w:space="0" w:color="auto"/>
                <w:bottom w:val="none" w:sz="0" w:space="0" w:color="auto"/>
                <w:right w:val="none" w:sz="0" w:space="0" w:color="auto"/>
              </w:divBdr>
            </w:div>
          </w:divsChild>
        </w:div>
        <w:div w:id="649869239">
          <w:marLeft w:val="0"/>
          <w:marRight w:val="0"/>
          <w:marTop w:val="0"/>
          <w:marBottom w:val="0"/>
          <w:divBdr>
            <w:top w:val="none" w:sz="0" w:space="0" w:color="auto"/>
            <w:left w:val="none" w:sz="0" w:space="0" w:color="auto"/>
            <w:bottom w:val="none" w:sz="0" w:space="0" w:color="auto"/>
            <w:right w:val="none" w:sz="0" w:space="0" w:color="auto"/>
          </w:divBdr>
        </w:div>
        <w:div w:id="723334337">
          <w:marLeft w:val="0"/>
          <w:marRight w:val="0"/>
          <w:marTop w:val="0"/>
          <w:marBottom w:val="0"/>
          <w:divBdr>
            <w:top w:val="none" w:sz="0" w:space="0" w:color="auto"/>
            <w:left w:val="none" w:sz="0" w:space="0" w:color="auto"/>
            <w:bottom w:val="none" w:sz="0" w:space="0" w:color="auto"/>
            <w:right w:val="none" w:sz="0" w:space="0" w:color="auto"/>
          </w:divBdr>
        </w:div>
        <w:div w:id="1339229890">
          <w:marLeft w:val="0"/>
          <w:marRight w:val="0"/>
          <w:marTop w:val="0"/>
          <w:marBottom w:val="0"/>
          <w:divBdr>
            <w:top w:val="none" w:sz="0" w:space="0" w:color="auto"/>
            <w:left w:val="none" w:sz="0" w:space="0" w:color="auto"/>
            <w:bottom w:val="none" w:sz="0" w:space="0" w:color="auto"/>
            <w:right w:val="none" w:sz="0" w:space="0" w:color="auto"/>
          </w:divBdr>
          <w:divsChild>
            <w:div w:id="1368530656">
              <w:marLeft w:val="0"/>
              <w:marRight w:val="0"/>
              <w:marTop w:val="0"/>
              <w:marBottom w:val="0"/>
              <w:divBdr>
                <w:top w:val="none" w:sz="0" w:space="0" w:color="auto"/>
                <w:left w:val="none" w:sz="0" w:space="0" w:color="auto"/>
                <w:bottom w:val="none" w:sz="0" w:space="0" w:color="auto"/>
                <w:right w:val="none" w:sz="0" w:space="0" w:color="auto"/>
              </w:divBdr>
            </w:div>
            <w:div w:id="1529366429">
              <w:marLeft w:val="0"/>
              <w:marRight w:val="0"/>
              <w:marTop w:val="0"/>
              <w:marBottom w:val="0"/>
              <w:divBdr>
                <w:top w:val="none" w:sz="0" w:space="0" w:color="auto"/>
                <w:left w:val="none" w:sz="0" w:space="0" w:color="auto"/>
                <w:bottom w:val="none" w:sz="0" w:space="0" w:color="auto"/>
                <w:right w:val="none" w:sz="0" w:space="0" w:color="auto"/>
              </w:divBdr>
            </w:div>
            <w:div w:id="1665162749">
              <w:marLeft w:val="0"/>
              <w:marRight w:val="0"/>
              <w:marTop w:val="0"/>
              <w:marBottom w:val="0"/>
              <w:divBdr>
                <w:top w:val="none" w:sz="0" w:space="0" w:color="auto"/>
                <w:left w:val="none" w:sz="0" w:space="0" w:color="auto"/>
                <w:bottom w:val="none" w:sz="0" w:space="0" w:color="auto"/>
                <w:right w:val="none" w:sz="0" w:space="0" w:color="auto"/>
              </w:divBdr>
            </w:div>
          </w:divsChild>
        </w:div>
        <w:div w:id="1646084584">
          <w:marLeft w:val="0"/>
          <w:marRight w:val="0"/>
          <w:marTop w:val="0"/>
          <w:marBottom w:val="0"/>
          <w:divBdr>
            <w:top w:val="none" w:sz="0" w:space="0" w:color="auto"/>
            <w:left w:val="none" w:sz="0" w:space="0" w:color="auto"/>
            <w:bottom w:val="none" w:sz="0" w:space="0" w:color="auto"/>
            <w:right w:val="none" w:sz="0" w:space="0" w:color="auto"/>
          </w:divBdr>
        </w:div>
        <w:div w:id="1820685937">
          <w:marLeft w:val="0"/>
          <w:marRight w:val="0"/>
          <w:marTop w:val="0"/>
          <w:marBottom w:val="0"/>
          <w:divBdr>
            <w:top w:val="none" w:sz="0" w:space="0" w:color="auto"/>
            <w:left w:val="none" w:sz="0" w:space="0" w:color="auto"/>
            <w:bottom w:val="none" w:sz="0" w:space="0" w:color="auto"/>
            <w:right w:val="none" w:sz="0" w:space="0" w:color="auto"/>
          </w:divBdr>
          <w:divsChild>
            <w:div w:id="362512069">
              <w:marLeft w:val="0"/>
              <w:marRight w:val="0"/>
              <w:marTop w:val="0"/>
              <w:marBottom w:val="0"/>
              <w:divBdr>
                <w:top w:val="none" w:sz="0" w:space="0" w:color="auto"/>
                <w:left w:val="none" w:sz="0" w:space="0" w:color="auto"/>
                <w:bottom w:val="none" w:sz="0" w:space="0" w:color="auto"/>
                <w:right w:val="none" w:sz="0" w:space="0" w:color="auto"/>
              </w:divBdr>
            </w:div>
            <w:div w:id="758982183">
              <w:marLeft w:val="0"/>
              <w:marRight w:val="0"/>
              <w:marTop w:val="0"/>
              <w:marBottom w:val="0"/>
              <w:divBdr>
                <w:top w:val="none" w:sz="0" w:space="0" w:color="auto"/>
                <w:left w:val="none" w:sz="0" w:space="0" w:color="auto"/>
                <w:bottom w:val="none" w:sz="0" w:space="0" w:color="auto"/>
                <w:right w:val="none" w:sz="0" w:space="0" w:color="auto"/>
              </w:divBdr>
            </w:div>
            <w:div w:id="776296704">
              <w:marLeft w:val="0"/>
              <w:marRight w:val="0"/>
              <w:marTop w:val="0"/>
              <w:marBottom w:val="0"/>
              <w:divBdr>
                <w:top w:val="none" w:sz="0" w:space="0" w:color="auto"/>
                <w:left w:val="none" w:sz="0" w:space="0" w:color="auto"/>
                <w:bottom w:val="none" w:sz="0" w:space="0" w:color="auto"/>
                <w:right w:val="none" w:sz="0" w:space="0" w:color="auto"/>
              </w:divBdr>
            </w:div>
            <w:div w:id="876742418">
              <w:marLeft w:val="0"/>
              <w:marRight w:val="0"/>
              <w:marTop w:val="0"/>
              <w:marBottom w:val="0"/>
              <w:divBdr>
                <w:top w:val="none" w:sz="0" w:space="0" w:color="auto"/>
                <w:left w:val="none" w:sz="0" w:space="0" w:color="auto"/>
                <w:bottom w:val="none" w:sz="0" w:space="0" w:color="auto"/>
                <w:right w:val="none" w:sz="0" w:space="0" w:color="auto"/>
              </w:divBdr>
            </w:div>
            <w:div w:id="1056703012">
              <w:marLeft w:val="0"/>
              <w:marRight w:val="0"/>
              <w:marTop w:val="0"/>
              <w:marBottom w:val="0"/>
              <w:divBdr>
                <w:top w:val="none" w:sz="0" w:space="0" w:color="auto"/>
                <w:left w:val="none" w:sz="0" w:space="0" w:color="auto"/>
                <w:bottom w:val="none" w:sz="0" w:space="0" w:color="auto"/>
                <w:right w:val="none" w:sz="0" w:space="0" w:color="auto"/>
              </w:divBdr>
            </w:div>
          </w:divsChild>
        </w:div>
        <w:div w:id="2139177126">
          <w:marLeft w:val="0"/>
          <w:marRight w:val="0"/>
          <w:marTop w:val="0"/>
          <w:marBottom w:val="0"/>
          <w:divBdr>
            <w:top w:val="none" w:sz="0" w:space="0" w:color="auto"/>
            <w:left w:val="none" w:sz="0" w:space="0" w:color="auto"/>
            <w:bottom w:val="none" w:sz="0" w:space="0" w:color="auto"/>
            <w:right w:val="none" w:sz="0" w:space="0" w:color="auto"/>
          </w:divBdr>
        </w:div>
      </w:divsChild>
    </w:div>
    <w:div w:id="1308168195">
      <w:bodyDiv w:val="1"/>
      <w:marLeft w:val="0"/>
      <w:marRight w:val="0"/>
      <w:marTop w:val="0"/>
      <w:marBottom w:val="0"/>
      <w:divBdr>
        <w:top w:val="none" w:sz="0" w:space="0" w:color="auto"/>
        <w:left w:val="none" w:sz="0" w:space="0" w:color="auto"/>
        <w:bottom w:val="none" w:sz="0" w:space="0" w:color="auto"/>
        <w:right w:val="none" w:sz="0" w:space="0" w:color="auto"/>
      </w:divBdr>
    </w:div>
    <w:div w:id="1308440294">
      <w:bodyDiv w:val="1"/>
      <w:marLeft w:val="0"/>
      <w:marRight w:val="0"/>
      <w:marTop w:val="0"/>
      <w:marBottom w:val="0"/>
      <w:divBdr>
        <w:top w:val="none" w:sz="0" w:space="0" w:color="auto"/>
        <w:left w:val="none" w:sz="0" w:space="0" w:color="auto"/>
        <w:bottom w:val="none" w:sz="0" w:space="0" w:color="auto"/>
        <w:right w:val="none" w:sz="0" w:space="0" w:color="auto"/>
      </w:divBdr>
    </w:div>
    <w:div w:id="1322348679">
      <w:bodyDiv w:val="1"/>
      <w:marLeft w:val="0"/>
      <w:marRight w:val="0"/>
      <w:marTop w:val="0"/>
      <w:marBottom w:val="0"/>
      <w:divBdr>
        <w:top w:val="none" w:sz="0" w:space="0" w:color="auto"/>
        <w:left w:val="none" w:sz="0" w:space="0" w:color="auto"/>
        <w:bottom w:val="none" w:sz="0" w:space="0" w:color="auto"/>
        <w:right w:val="none" w:sz="0" w:space="0" w:color="auto"/>
      </w:divBdr>
    </w:div>
    <w:div w:id="1383676937">
      <w:bodyDiv w:val="1"/>
      <w:marLeft w:val="0"/>
      <w:marRight w:val="0"/>
      <w:marTop w:val="0"/>
      <w:marBottom w:val="0"/>
      <w:divBdr>
        <w:top w:val="none" w:sz="0" w:space="0" w:color="auto"/>
        <w:left w:val="none" w:sz="0" w:space="0" w:color="auto"/>
        <w:bottom w:val="none" w:sz="0" w:space="0" w:color="auto"/>
        <w:right w:val="none" w:sz="0" w:space="0" w:color="auto"/>
      </w:divBdr>
    </w:div>
    <w:div w:id="1437796742">
      <w:bodyDiv w:val="1"/>
      <w:marLeft w:val="0"/>
      <w:marRight w:val="0"/>
      <w:marTop w:val="0"/>
      <w:marBottom w:val="0"/>
      <w:divBdr>
        <w:top w:val="none" w:sz="0" w:space="0" w:color="auto"/>
        <w:left w:val="none" w:sz="0" w:space="0" w:color="auto"/>
        <w:bottom w:val="none" w:sz="0" w:space="0" w:color="auto"/>
        <w:right w:val="none" w:sz="0" w:space="0" w:color="auto"/>
      </w:divBdr>
    </w:div>
    <w:div w:id="1464080617">
      <w:bodyDiv w:val="1"/>
      <w:marLeft w:val="0"/>
      <w:marRight w:val="0"/>
      <w:marTop w:val="0"/>
      <w:marBottom w:val="0"/>
      <w:divBdr>
        <w:top w:val="none" w:sz="0" w:space="0" w:color="auto"/>
        <w:left w:val="none" w:sz="0" w:space="0" w:color="auto"/>
        <w:bottom w:val="none" w:sz="0" w:space="0" w:color="auto"/>
        <w:right w:val="none" w:sz="0" w:space="0" w:color="auto"/>
      </w:divBdr>
    </w:div>
    <w:div w:id="1550385641">
      <w:bodyDiv w:val="1"/>
      <w:marLeft w:val="0"/>
      <w:marRight w:val="0"/>
      <w:marTop w:val="0"/>
      <w:marBottom w:val="0"/>
      <w:divBdr>
        <w:top w:val="none" w:sz="0" w:space="0" w:color="auto"/>
        <w:left w:val="none" w:sz="0" w:space="0" w:color="auto"/>
        <w:bottom w:val="none" w:sz="0" w:space="0" w:color="auto"/>
        <w:right w:val="none" w:sz="0" w:space="0" w:color="auto"/>
      </w:divBdr>
    </w:div>
    <w:div w:id="1579905616">
      <w:bodyDiv w:val="1"/>
      <w:marLeft w:val="0"/>
      <w:marRight w:val="0"/>
      <w:marTop w:val="0"/>
      <w:marBottom w:val="0"/>
      <w:divBdr>
        <w:top w:val="none" w:sz="0" w:space="0" w:color="auto"/>
        <w:left w:val="none" w:sz="0" w:space="0" w:color="auto"/>
        <w:bottom w:val="none" w:sz="0" w:space="0" w:color="auto"/>
        <w:right w:val="none" w:sz="0" w:space="0" w:color="auto"/>
      </w:divBdr>
    </w:div>
    <w:div w:id="1582450887">
      <w:bodyDiv w:val="1"/>
      <w:marLeft w:val="0"/>
      <w:marRight w:val="0"/>
      <w:marTop w:val="0"/>
      <w:marBottom w:val="0"/>
      <w:divBdr>
        <w:top w:val="none" w:sz="0" w:space="0" w:color="auto"/>
        <w:left w:val="none" w:sz="0" w:space="0" w:color="auto"/>
        <w:bottom w:val="none" w:sz="0" w:space="0" w:color="auto"/>
        <w:right w:val="none" w:sz="0" w:space="0" w:color="auto"/>
      </w:divBdr>
    </w:div>
    <w:div w:id="1597012248">
      <w:bodyDiv w:val="1"/>
      <w:marLeft w:val="0"/>
      <w:marRight w:val="0"/>
      <w:marTop w:val="0"/>
      <w:marBottom w:val="0"/>
      <w:divBdr>
        <w:top w:val="none" w:sz="0" w:space="0" w:color="auto"/>
        <w:left w:val="none" w:sz="0" w:space="0" w:color="auto"/>
        <w:bottom w:val="none" w:sz="0" w:space="0" w:color="auto"/>
        <w:right w:val="none" w:sz="0" w:space="0" w:color="auto"/>
      </w:divBdr>
    </w:div>
    <w:div w:id="1611549021">
      <w:bodyDiv w:val="1"/>
      <w:marLeft w:val="0"/>
      <w:marRight w:val="0"/>
      <w:marTop w:val="0"/>
      <w:marBottom w:val="0"/>
      <w:divBdr>
        <w:top w:val="none" w:sz="0" w:space="0" w:color="auto"/>
        <w:left w:val="none" w:sz="0" w:space="0" w:color="auto"/>
        <w:bottom w:val="none" w:sz="0" w:space="0" w:color="auto"/>
        <w:right w:val="none" w:sz="0" w:space="0" w:color="auto"/>
      </w:divBdr>
    </w:div>
    <w:div w:id="1625888481">
      <w:bodyDiv w:val="1"/>
      <w:marLeft w:val="0"/>
      <w:marRight w:val="0"/>
      <w:marTop w:val="0"/>
      <w:marBottom w:val="0"/>
      <w:divBdr>
        <w:top w:val="none" w:sz="0" w:space="0" w:color="auto"/>
        <w:left w:val="none" w:sz="0" w:space="0" w:color="auto"/>
        <w:bottom w:val="none" w:sz="0" w:space="0" w:color="auto"/>
        <w:right w:val="none" w:sz="0" w:space="0" w:color="auto"/>
      </w:divBdr>
    </w:div>
    <w:div w:id="1640725590">
      <w:bodyDiv w:val="1"/>
      <w:marLeft w:val="0"/>
      <w:marRight w:val="0"/>
      <w:marTop w:val="0"/>
      <w:marBottom w:val="0"/>
      <w:divBdr>
        <w:top w:val="none" w:sz="0" w:space="0" w:color="auto"/>
        <w:left w:val="none" w:sz="0" w:space="0" w:color="auto"/>
        <w:bottom w:val="none" w:sz="0" w:space="0" w:color="auto"/>
        <w:right w:val="none" w:sz="0" w:space="0" w:color="auto"/>
      </w:divBdr>
    </w:div>
    <w:div w:id="1664813732">
      <w:bodyDiv w:val="1"/>
      <w:marLeft w:val="0"/>
      <w:marRight w:val="0"/>
      <w:marTop w:val="0"/>
      <w:marBottom w:val="0"/>
      <w:divBdr>
        <w:top w:val="none" w:sz="0" w:space="0" w:color="auto"/>
        <w:left w:val="none" w:sz="0" w:space="0" w:color="auto"/>
        <w:bottom w:val="none" w:sz="0" w:space="0" w:color="auto"/>
        <w:right w:val="none" w:sz="0" w:space="0" w:color="auto"/>
      </w:divBdr>
    </w:div>
    <w:div w:id="1782186902">
      <w:bodyDiv w:val="1"/>
      <w:marLeft w:val="0"/>
      <w:marRight w:val="0"/>
      <w:marTop w:val="0"/>
      <w:marBottom w:val="0"/>
      <w:divBdr>
        <w:top w:val="none" w:sz="0" w:space="0" w:color="auto"/>
        <w:left w:val="none" w:sz="0" w:space="0" w:color="auto"/>
        <w:bottom w:val="none" w:sz="0" w:space="0" w:color="auto"/>
        <w:right w:val="none" w:sz="0" w:space="0" w:color="auto"/>
      </w:divBdr>
    </w:div>
    <w:div w:id="1822967274">
      <w:bodyDiv w:val="1"/>
      <w:marLeft w:val="0"/>
      <w:marRight w:val="0"/>
      <w:marTop w:val="0"/>
      <w:marBottom w:val="0"/>
      <w:divBdr>
        <w:top w:val="none" w:sz="0" w:space="0" w:color="auto"/>
        <w:left w:val="none" w:sz="0" w:space="0" w:color="auto"/>
        <w:bottom w:val="none" w:sz="0" w:space="0" w:color="auto"/>
        <w:right w:val="none" w:sz="0" w:space="0" w:color="auto"/>
      </w:divBdr>
    </w:div>
    <w:div w:id="1830244382">
      <w:bodyDiv w:val="1"/>
      <w:marLeft w:val="0"/>
      <w:marRight w:val="0"/>
      <w:marTop w:val="0"/>
      <w:marBottom w:val="0"/>
      <w:divBdr>
        <w:top w:val="none" w:sz="0" w:space="0" w:color="auto"/>
        <w:left w:val="none" w:sz="0" w:space="0" w:color="auto"/>
        <w:bottom w:val="none" w:sz="0" w:space="0" w:color="auto"/>
        <w:right w:val="none" w:sz="0" w:space="0" w:color="auto"/>
      </w:divBdr>
    </w:div>
    <w:div w:id="1863011028">
      <w:bodyDiv w:val="1"/>
      <w:marLeft w:val="0"/>
      <w:marRight w:val="0"/>
      <w:marTop w:val="0"/>
      <w:marBottom w:val="0"/>
      <w:divBdr>
        <w:top w:val="none" w:sz="0" w:space="0" w:color="auto"/>
        <w:left w:val="none" w:sz="0" w:space="0" w:color="auto"/>
        <w:bottom w:val="none" w:sz="0" w:space="0" w:color="auto"/>
        <w:right w:val="none" w:sz="0" w:space="0" w:color="auto"/>
      </w:divBdr>
    </w:div>
    <w:div w:id="1865705941">
      <w:bodyDiv w:val="1"/>
      <w:marLeft w:val="0"/>
      <w:marRight w:val="0"/>
      <w:marTop w:val="0"/>
      <w:marBottom w:val="0"/>
      <w:divBdr>
        <w:top w:val="none" w:sz="0" w:space="0" w:color="auto"/>
        <w:left w:val="none" w:sz="0" w:space="0" w:color="auto"/>
        <w:bottom w:val="none" w:sz="0" w:space="0" w:color="auto"/>
        <w:right w:val="none" w:sz="0" w:space="0" w:color="auto"/>
      </w:divBdr>
    </w:div>
    <w:div w:id="1930650415">
      <w:bodyDiv w:val="1"/>
      <w:marLeft w:val="0"/>
      <w:marRight w:val="0"/>
      <w:marTop w:val="0"/>
      <w:marBottom w:val="0"/>
      <w:divBdr>
        <w:top w:val="none" w:sz="0" w:space="0" w:color="auto"/>
        <w:left w:val="none" w:sz="0" w:space="0" w:color="auto"/>
        <w:bottom w:val="none" w:sz="0" w:space="0" w:color="auto"/>
        <w:right w:val="none" w:sz="0" w:space="0" w:color="auto"/>
      </w:divBdr>
    </w:div>
    <w:div w:id="1934321442">
      <w:bodyDiv w:val="1"/>
      <w:marLeft w:val="0"/>
      <w:marRight w:val="0"/>
      <w:marTop w:val="0"/>
      <w:marBottom w:val="0"/>
      <w:divBdr>
        <w:top w:val="none" w:sz="0" w:space="0" w:color="auto"/>
        <w:left w:val="none" w:sz="0" w:space="0" w:color="auto"/>
        <w:bottom w:val="none" w:sz="0" w:space="0" w:color="auto"/>
        <w:right w:val="none" w:sz="0" w:space="0" w:color="auto"/>
      </w:divBdr>
    </w:div>
    <w:div w:id="1944217338">
      <w:bodyDiv w:val="1"/>
      <w:marLeft w:val="0"/>
      <w:marRight w:val="0"/>
      <w:marTop w:val="0"/>
      <w:marBottom w:val="0"/>
      <w:divBdr>
        <w:top w:val="none" w:sz="0" w:space="0" w:color="auto"/>
        <w:left w:val="none" w:sz="0" w:space="0" w:color="auto"/>
        <w:bottom w:val="none" w:sz="0" w:space="0" w:color="auto"/>
        <w:right w:val="none" w:sz="0" w:space="0" w:color="auto"/>
      </w:divBdr>
      <w:divsChild>
        <w:div w:id="246236004">
          <w:marLeft w:val="0"/>
          <w:marRight w:val="0"/>
          <w:marTop w:val="0"/>
          <w:marBottom w:val="0"/>
          <w:divBdr>
            <w:top w:val="none" w:sz="0" w:space="0" w:color="auto"/>
            <w:left w:val="none" w:sz="0" w:space="0" w:color="auto"/>
            <w:bottom w:val="none" w:sz="0" w:space="0" w:color="auto"/>
            <w:right w:val="none" w:sz="0" w:space="0" w:color="auto"/>
          </w:divBdr>
          <w:divsChild>
            <w:div w:id="597909949">
              <w:marLeft w:val="0"/>
              <w:marRight w:val="0"/>
              <w:marTop w:val="0"/>
              <w:marBottom w:val="0"/>
              <w:divBdr>
                <w:top w:val="none" w:sz="0" w:space="0" w:color="auto"/>
                <w:left w:val="none" w:sz="0" w:space="0" w:color="auto"/>
                <w:bottom w:val="none" w:sz="0" w:space="0" w:color="auto"/>
                <w:right w:val="none" w:sz="0" w:space="0" w:color="auto"/>
              </w:divBdr>
            </w:div>
            <w:div w:id="680160087">
              <w:marLeft w:val="0"/>
              <w:marRight w:val="0"/>
              <w:marTop w:val="0"/>
              <w:marBottom w:val="0"/>
              <w:divBdr>
                <w:top w:val="none" w:sz="0" w:space="0" w:color="auto"/>
                <w:left w:val="none" w:sz="0" w:space="0" w:color="auto"/>
                <w:bottom w:val="none" w:sz="0" w:space="0" w:color="auto"/>
                <w:right w:val="none" w:sz="0" w:space="0" w:color="auto"/>
              </w:divBdr>
            </w:div>
            <w:div w:id="1361273714">
              <w:marLeft w:val="0"/>
              <w:marRight w:val="0"/>
              <w:marTop w:val="0"/>
              <w:marBottom w:val="0"/>
              <w:divBdr>
                <w:top w:val="none" w:sz="0" w:space="0" w:color="auto"/>
                <w:left w:val="none" w:sz="0" w:space="0" w:color="auto"/>
                <w:bottom w:val="none" w:sz="0" w:space="0" w:color="auto"/>
                <w:right w:val="none" w:sz="0" w:space="0" w:color="auto"/>
              </w:divBdr>
            </w:div>
          </w:divsChild>
        </w:div>
        <w:div w:id="289939724">
          <w:marLeft w:val="0"/>
          <w:marRight w:val="0"/>
          <w:marTop w:val="0"/>
          <w:marBottom w:val="0"/>
          <w:divBdr>
            <w:top w:val="none" w:sz="0" w:space="0" w:color="auto"/>
            <w:left w:val="none" w:sz="0" w:space="0" w:color="auto"/>
            <w:bottom w:val="none" w:sz="0" w:space="0" w:color="auto"/>
            <w:right w:val="none" w:sz="0" w:space="0" w:color="auto"/>
          </w:divBdr>
        </w:div>
        <w:div w:id="736588900">
          <w:marLeft w:val="0"/>
          <w:marRight w:val="0"/>
          <w:marTop w:val="0"/>
          <w:marBottom w:val="0"/>
          <w:divBdr>
            <w:top w:val="none" w:sz="0" w:space="0" w:color="auto"/>
            <w:left w:val="none" w:sz="0" w:space="0" w:color="auto"/>
            <w:bottom w:val="none" w:sz="0" w:space="0" w:color="auto"/>
            <w:right w:val="none" w:sz="0" w:space="0" w:color="auto"/>
          </w:divBdr>
        </w:div>
        <w:div w:id="829445634">
          <w:marLeft w:val="0"/>
          <w:marRight w:val="0"/>
          <w:marTop w:val="0"/>
          <w:marBottom w:val="0"/>
          <w:divBdr>
            <w:top w:val="none" w:sz="0" w:space="0" w:color="auto"/>
            <w:left w:val="none" w:sz="0" w:space="0" w:color="auto"/>
            <w:bottom w:val="none" w:sz="0" w:space="0" w:color="auto"/>
            <w:right w:val="none" w:sz="0" w:space="0" w:color="auto"/>
          </w:divBdr>
        </w:div>
        <w:div w:id="1216045014">
          <w:marLeft w:val="0"/>
          <w:marRight w:val="0"/>
          <w:marTop w:val="0"/>
          <w:marBottom w:val="0"/>
          <w:divBdr>
            <w:top w:val="none" w:sz="0" w:space="0" w:color="auto"/>
            <w:left w:val="none" w:sz="0" w:space="0" w:color="auto"/>
            <w:bottom w:val="none" w:sz="0" w:space="0" w:color="auto"/>
            <w:right w:val="none" w:sz="0" w:space="0" w:color="auto"/>
          </w:divBdr>
          <w:divsChild>
            <w:div w:id="634410612">
              <w:marLeft w:val="0"/>
              <w:marRight w:val="0"/>
              <w:marTop w:val="0"/>
              <w:marBottom w:val="0"/>
              <w:divBdr>
                <w:top w:val="none" w:sz="0" w:space="0" w:color="auto"/>
                <w:left w:val="none" w:sz="0" w:space="0" w:color="auto"/>
                <w:bottom w:val="none" w:sz="0" w:space="0" w:color="auto"/>
                <w:right w:val="none" w:sz="0" w:space="0" w:color="auto"/>
              </w:divBdr>
            </w:div>
            <w:div w:id="704603912">
              <w:marLeft w:val="0"/>
              <w:marRight w:val="0"/>
              <w:marTop w:val="0"/>
              <w:marBottom w:val="0"/>
              <w:divBdr>
                <w:top w:val="none" w:sz="0" w:space="0" w:color="auto"/>
                <w:left w:val="none" w:sz="0" w:space="0" w:color="auto"/>
                <w:bottom w:val="none" w:sz="0" w:space="0" w:color="auto"/>
                <w:right w:val="none" w:sz="0" w:space="0" w:color="auto"/>
              </w:divBdr>
            </w:div>
            <w:div w:id="1459300352">
              <w:marLeft w:val="0"/>
              <w:marRight w:val="0"/>
              <w:marTop w:val="0"/>
              <w:marBottom w:val="0"/>
              <w:divBdr>
                <w:top w:val="none" w:sz="0" w:space="0" w:color="auto"/>
                <w:left w:val="none" w:sz="0" w:space="0" w:color="auto"/>
                <w:bottom w:val="none" w:sz="0" w:space="0" w:color="auto"/>
                <w:right w:val="none" w:sz="0" w:space="0" w:color="auto"/>
              </w:divBdr>
            </w:div>
            <w:div w:id="1566179409">
              <w:marLeft w:val="0"/>
              <w:marRight w:val="0"/>
              <w:marTop w:val="0"/>
              <w:marBottom w:val="0"/>
              <w:divBdr>
                <w:top w:val="none" w:sz="0" w:space="0" w:color="auto"/>
                <w:left w:val="none" w:sz="0" w:space="0" w:color="auto"/>
                <w:bottom w:val="none" w:sz="0" w:space="0" w:color="auto"/>
                <w:right w:val="none" w:sz="0" w:space="0" w:color="auto"/>
              </w:divBdr>
            </w:div>
            <w:div w:id="1948001853">
              <w:marLeft w:val="0"/>
              <w:marRight w:val="0"/>
              <w:marTop w:val="0"/>
              <w:marBottom w:val="0"/>
              <w:divBdr>
                <w:top w:val="none" w:sz="0" w:space="0" w:color="auto"/>
                <w:left w:val="none" w:sz="0" w:space="0" w:color="auto"/>
                <w:bottom w:val="none" w:sz="0" w:space="0" w:color="auto"/>
                <w:right w:val="none" w:sz="0" w:space="0" w:color="auto"/>
              </w:divBdr>
            </w:div>
          </w:divsChild>
        </w:div>
        <w:div w:id="1815029861">
          <w:marLeft w:val="0"/>
          <w:marRight w:val="0"/>
          <w:marTop w:val="0"/>
          <w:marBottom w:val="0"/>
          <w:divBdr>
            <w:top w:val="none" w:sz="0" w:space="0" w:color="auto"/>
            <w:left w:val="none" w:sz="0" w:space="0" w:color="auto"/>
            <w:bottom w:val="none" w:sz="0" w:space="0" w:color="auto"/>
            <w:right w:val="none" w:sz="0" w:space="0" w:color="auto"/>
          </w:divBdr>
        </w:div>
        <w:div w:id="2067484334">
          <w:marLeft w:val="0"/>
          <w:marRight w:val="0"/>
          <w:marTop w:val="0"/>
          <w:marBottom w:val="0"/>
          <w:divBdr>
            <w:top w:val="none" w:sz="0" w:space="0" w:color="auto"/>
            <w:left w:val="none" w:sz="0" w:space="0" w:color="auto"/>
            <w:bottom w:val="none" w:sz="0" w:space="0" w:color="auto"/>
            <w:right w:val="none" w:sz="0" w:space="0" w:color="auto"/>
          </w:divBdr>
        </w:div>
        <w:div w:id="2078819924">
          <w:marLeft w:val="0"/>
          <w:marRight w:val="0"/>
          <w:marTop w:val="0"/>
          <w:marBottom w:val="0"/>
          <w:divBdr>
            <w:top w:val="none" w:sz="0" w:space="0" w:color="auto"/>
            <w:left w:val="none" w:sz="0" w:space="0" w:color="auto"/>
            <w:bottom w:val="none" w:sz="0" w:space="0" w:color="auto"/>
            <w:right w:val="none" w:sz="0" w:space="0" w:color="auto"/>
          </w:divBdr>
          <w:divsChild>
            <w:div w:id="62879942">
              <w:marLeft w:val="0"/>
              <w:marRight w:val="0"/>
              <w:marTop w:val="0"/>
              <w:marBottom w:val="0"/>
              <w:divBdr>
                <w:top w:val="none" w:sz="0" w:space="0" w:color="auto"/>
                <w:left w:val="none" w:sz="0" w:space="0" w:color="auto"/>
                <w:bottom w:val="none" w:sz="0" w:space="0" w:color="auto"/>
                <w:right w:val="none" w:sz="0" w:space="0" w:color="auto"/>
              </w:divBdr>
            </w:div>
            <w:div w:id="649601224">
              <w:marLeft w:val="0"/>
              <w:marRight w:val="0"/>
              <w:marTop w:val="0"/>
              <w:marBottom w:val="0"/>
              <w:divBdr>
                <w:top w:val="none" w:sz="0" w:space="0" w:color="auto"/>
                <w:left w:val="none" w:sz="0" w:space="0" w:color="auto"/>
                <w:bottom w:val="none" w:sz="0" w:space="0" w:color="auto"/>
                <w:right w:val="none" w:sz="0" w:space="0" w:color="auto"/>
              </w:divBdr>
            </w:div>
            <w:div w:id="681130995">
              <w:marLeft w:val="0"/>
              <w:marRight w:val="0"/>
              <w:marTop w:val="0"/>
              <w:marBottom w:val="0"/>
              <w:divBdr>
                <w:top w:val="none" w:sz="0" w:space="0" w:color="auto"/>
                <w:left w:val="none" w:sz="0" w:space="0" w:color="auto"/>
                <w:bottom w:val="none" w:sz="0" w:space="0" w:color="auto"/>
                <w:right w:val="none" w:sz="0" w:space="0" w:color="auto"/>
              </w:divBdr>
            </w:div>
            <w:div w:id="1140029822">
              <w:marLeft w:val="0"/>
              <w:marRight w:val="0"/>
              <w:marTop w:val="0"/>
              <w:marBottom w:val="0"/>
              <w:divBdr>
                <w:top w:val="none" w:sz="0" w:space="0" w:color="auto"/>
                <w:left w:val="none" w:sz="0" w:space="0" w:color="auto"/>
                <w:bottom w:val="none" w:sz="0" w:space="0" w:color="auto"/>
                <w:right w:val="none" w:sz="0" w:space="0" w:color="auto"/>
              </w:divBdr>
            </w:div>
            <w:div w:id="1659192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234870">
      <w:bodyDiv w:val="1"/>
      <w:marLeft w:val="0"/>
      <w:marRight w:val="0"/>
      <w:marTop w:val="0"/>
      <w:marBottom w:val="0"/>
      <w:divBdr>
        <w:top w:val="none" w:sz="0" w:space="0" w:color="auto"/>
        <w:left w:val="none" w:sz="0" w:space="0" w:color="auto"/>
        <w:bottom w:val="none" w:sz="0" w:space="0" w:color="auto"/>
        <w:right w:val="none" w:sz="0" w:space="0" w:color="auto"/>
      </w:divBdr>
    </w:div>
    <w:div w:id="2015767910">
      <w:bodyDiv w:val="1"/>
      <w:marLeft w:val="0"/>
      <w:marRight w:val="0"/>
      <w:marTop w:val="0"/>
      <w:marBottom w:val="0"/>
      <w:divBdr>
        <w:top w:val="none" w:sz="0" w:space="0" w:color="auto"/>
        <w:left w:val="none" w:sz="0" w:space="0" w:color="auto"/>
        <w:bottom w:val="none" w:sz="0" w:space="0" w:color="auto"/>
        <w:right w:val="none" w:sz="0" w:space="0" w:color="auto"/>
      </w:divBdr>
    </w:div>
    <w:div w:id="2016689195">
      <w:bodyDiv w:val="1"/>
      <w:marLeft w:val="0"/>
      <w:marRight w:val="0"/>
      <w:marTop w:val="0"/>
      <w:marBottom w:val="0"/>
      <w:divBdr>
        <w:top w:val="none" w:sz="0" w:space="0" w:color="auto"/>
        <w:left w:val="none" w:sz="0" w:space="0" w:color="auto"/>
        <w:bottom w:val="none" w:sz="0" w:space="0" w:color="auto"/>
        <w:right w:val="none" w:sz="0" w:space="0" w:color="auto"/>
      </w:divBdr>
      <w:divsChild>
        <w:div w:id="83504481">
          <w:marLeft w:val="0"/>
          <w:marRight w:val="0"/>
          <w:marTop w:val="0"/>
          <w:marBottom w:val="0"/>
          <w:divBdr>
            <w:top w:val="none" w:sz="0" w:space="0" w:color="auto"/>
            <w:left w:val="none" w:sz="0" w:space="0" w:color="auto"/>
            <w:bottom w:val="none" w:sz="0" w:space="0" w:color="auto"/>
            <w:right w:val="none" w:sz="0" w:space="0" w:color="auto"/>
          </w:divBdr>
        </w:div>
        <w:div w:id="103154717">
          <w:marLeft w:val="0"/>
          <w:marRight w:val="0"/>
          <w:marTop w:val="0"/>
          <w:marBottom w:val="0"/>
          <w:divBdr>
            <w:top w:val="none" w:sz="0" w:space="0" w:color="auto"/>
            <w:left w:val="none" w:sz="0" w:space="0" w:color="auto"/>
            <w:bottom w:val="none" w:sz="0" w:space="0" w:color="auto"/>
            <w:right w:val="none" w:sz="0" w:space="0" w:color="auto"/>
          </w:divBdr>
        </w:div>
        <w:div w:id="150947805">
          <w:marLeft w:val="0"/>
          <w:marRight w:val="0"/>
          <w:marTop w:val="0"/>
          <w:marBottom w:val="0"/>
          <w:divBdr>
            <w:top w:val="none" w:sz="0" w:space="0" w:color="auto"/>
            <w:left w:val="none" w:sz="0" w:space="0" w:color="auto"/>
            <w:bottom w:val="none" w:sz="0" w:space="0" w:color="auto"/>
            <w:right w:val="none" w:sz="0" w:space="0" w:color="auto"/>
          </w:divBdr>
        </w:div>
        <w:div w:id="882715883">
          <w:marLeft w:val="0"/>
          <w:marRight w:val="0"/>
          <w:marTop w:val="0"/>
          <w:marBottom w:val="0"/>
          <w:divBdr>
            <w:top w:val="none" w:sz="0" w:space="0" w:color="auto"/>
            <w:left w:val="none" w:sz="0" w:space="0" w:color="auto"/>
            <w:bottom w:val="none" w:sz="0" w:space="0" w:color="auto"/>
            <w:right w:val="none" w:sz="0" w:space="0" w:color="auto"/>
          </w:divBdr>
          <w:divsChild>
            <w:div w:id="591740023">
              <w:marLeft w:val="0"/>
              <w:marRight w:val="0"/>
              <w:marTop w:val="0"/>
              <w:marBottom w:val="0"/>
              <w:divBdr>
                <w:top w:val="none" w:sz="0" w:space="0" w:color="auto"/>
                <w:left w:val="none" w:sz="0" w:space="0" w:color="auto"/>
                <w:bottom w:val="none" w:sz="0" w:space="0" w:color="auto"/>
                <w:right w:val="none" w:sz="0" w:space="0" w:color="auto"/>
              </w:divBdr>
            </w:div>
            <w:div w:id="878739011">
              <w:marLeft w:val="0"/>
              <w:marRight w:val="0"/>
              <w:marTop w:val="0"/>
              <w:marBottom w:val="0"/>
              <w:divBdr>
                <w:top w:val="none" w:sz="0" w:space="0" w:color="auto"/>
                <w:left w:val="none" w:sz="0" w:space="0" w:color="auto"/>
                <w:bottom w:val="none" w:sz="0" w:space="0" w:color="auto"/>
                <w:right w:val="none" w:sz="0" w:space="0" w:color="auto"/>
              </w:divBdr>
            </w:div>
            <w:div w:id="974065126">
              <w:marLeft w:val="0"/>
              <w:marRight w:val="0"/>
              <w:marTop w:val="0"/>
              <w:marBottom w:val="0"/>
              <w:divBdr>
                <w:top w:val="none" w:sz="0" w:space="0" w:color="auto"/>
                <w:left w:val="none" w:sz="0" w:space="0" w:color="auto"/>
                <w:bottom w:val="none" w:sz="0" w:space="0" w:color="auto"/>
                <w:right w:val="none" w:sz="0" w:space="0" w:color="auto"/>
              </w:divBdr>
            </w:div>
            <w:div w:id="1969161946">
              <w:marLeft w:val="0"/>
              <w:marRight w:val="0"/>
              <w:marTop w:val="0"/>
              <w:marBottom w:val="0"/>
              <w:divBdr>
                <w:top w:val="none" w:sz="0" w:space="0" w:color="auto"/>
                <w:left w:val="none" w:sz="0" w:space="0" w:color="auto"/>
                <w:bottom w:val="none" w:sz="0" w:space="0" w:color="auto"/>
                <w:right w:val="none" w:sz="0" w:space="0" w:color="auto"/>
              </w:divBdr>
            </w:div>
            <w:div w:id="2086410773">
              <w:marLeft w:val="0"/>
              <w:marRight w:val="0"/>
              <w:marTop w:val="0"/>
              <w:marBottom w:val="0"/>
              <w:divBdr>
                <w:top w:val="none" w:sz="0" w:space="0" w:color="auto"/>
                <w:left w:val="none" w:sz="0" w:space="0" w:color="auto"/>
                <w:bottom w:val="none" w:sz="0" w:space="0" w:color="auto"/>
                <w:right w:val="none" w:sz="0" w:space="0" w:color="auto"/>
              </w:divBdr>
            </w:div>
          </w:divsChild>
        </w:div>
        <w:div w:id="1192959916">
          <w:marLeft w:val="0"/>
          <w:marRight w:val="0"/>
          <w:marTop w:val="0"/>
          <w:marBottom w:val="0"/>
          <w:divBdr>
            <w:top w:val="none" w:sz="0" w:space="0" w:color="auto"/>
            <w:left w:val="none" w:sz="0" w:space="0" w:color="auto"/>
            <w:bottom w:val="none" w:sz="0" w:space="0" w:color="auto"/>
            <w:right w:val="none" w:sz="0" w:space="0" w:color="auto"/>
          </w:divBdr>
          <w:divsChild>
            <w:div w:id="143939306">
              <w:marLeft w:val="0"/>
              <w:marRight w:val="0"/>
              <w:marTop w:val="0"/>
              <w:marBottom w:val="0"/>
              <w:divBdr>
                <w:top w:val="none" w:sz="0" w:space="0" w:color="auto"/>
                <w:left w:val="none" w:sz="0" w:space="0" w:color="auto"/>
                <w:bottom w:val="none" w:sz="0" w:space="0" w:color="auto"/>
                <w:right w:val="none" w:sz="0" w:space="0" w:color="auto"/>
              </w:divBdr>
            </w:div>
            <w:div w:id="357779538">
              <w:marLeft w:val="0"/>
              <w:marRight w:val="0"/>
              <w:marTop w:val="0"/>
              <w:marBottom w:val="0"/>
              <w:divBdr>
                <w:top w:val="none" w:sz="0" w:space="0" w:color="auto"/>
                <w:left w:val="none" w:sz="0" w:space="0" w:color="auto"/>
                <w:bottom w:val="none" w:sz="0" w:space="0" w:color="auto"/>
                <w:right w:val="none" w:sz="0" w:space="0" w:color="auto"/>
              </w:divBdr>
            </w:div>
            <w:div w:id="953245962">
              <w:marLeft w:val="0"/>
              <w:marRight w:val="0"/>
              <w:marTop w:val="0"/>
              <w:marBottom w:val="0"/>
              <w:divBdr>
                <w:top w:val="none" w:sz="0" w:space="0" w:color="auto"/>
                <w:left w:val="none" w:sz="0" w:space="0" w:color="auto"/>
                <w:bottom w:val="none" w:sz="0" w:space="0" w:color="auto"/>
                <w:right w:val="none" w:sz="0" w:space="0" w:color="auto"/>
              </w:divBdr>
            </w:div>
            <w:div w:id="1337881918">
              <w:marLeft w:val="0"/>
              <w:marRight w:val="0"/>
              <w:marTop w:val="0"/>
              <w:marBottom w:val="0"/>
              <w:divBdr>
                <w:top w:val="none" w:sz="0" w:space="0" w:color="auto"/>
                <w:left w:val="none" w:sz="0" w:space="0" w:color="auto"/>
                <w:bottom w:val="none" w:sz="0" w:space="0" w:color="auto"/>
                <w:right w:val="none" w:sz="0" w:space="0" w:color="auto"/>
              </w:divBdr>
            </w:div>
            <w:div w:id="1563059866">
              <w:marLeft w:val="0"/>
              <w:marRight w:val="0"/>
              <w:marTop w:val="0"/>
              <w:marBottom w:val="0"/>
              <w:divBdr>
                <w:top w:val="none" w:sz="0" w:space="0" w:color="auto"/>
                <w:left w:val="none" w:sz="0" w:space="0" w:color="auto"/>
                <w:bottom w:val="none" w:sz="0" w:space="0" w:color="auto"/>
                <w:right w:val="none" w:sz="0" w:space="0" w:color="auto"/>
              </w:divBdr>
            </w:div>
          </w:divsChild>
        </w:div>
        <w:div w:id="1193569044">
          <w:marLeft w:val="0"/>
          <w:marRight w:val="0"/>
          <w:marTop w:val="0"/>
          <w:marBottom w:val="0"/>
          <w:divBdr>
            <w:top w:val="none" w:sz="0" w:space="0" w:color="auto"/>
            <w:left w:val="none" w:sz="0" w:space="0" w:color="auto"/>
            <w:bottom w:val="none" w:sz="0" w:space="0" w:color="auto"/>
            <w:right w:val="none" w:sz="0" w:space="0" w:color="auto"/>
          </w:divBdr>
          <w:divsChild>
            <w:div w:id="973096210">
              <w:marLeft w:val="0"/>
              <w:marRight w:val="0"/>
              <w:marTop w:val="0"/>
              <w:marBottom w:val="0"/>
              <w:divBdr>
                <w:top w:val="none" w:sz="0" w:space="0" w:color="auto"/>
                <w:left w:val="none" w:sz="0" w:space="0" w:color="auto"/>
                <w:bottom w:val="none" w:sz="0" w:space="0" w:color="auto"/>
                <w:right w:val="none" w:sz="0" w:space="0" w:color="auto"/>
              </w:divBdr>
            </w:div>
            <w:div w:id="1314875871">
              <w:marLeft w:val="0"/>
              <w:marRight w:val="0"/>
              <w:marTop w:val="0"/>
              <w:marBottom w:val="0"/>
              <w:divBdr>
                <w:top w:val="none" w:sz="0" w:space="0" w:color="auto"/>
                <w:left w:val="none" w:sz="0" w:space="0" w:color="auto"/>
                <w:bottom w:val="none" w:sz="0" w:space="0" w:color="auto"/>
                <w:right w:val="none" w:sz="0" w:space="0" w:color="auto"/>
              </w:divBdr>
            </w:div>
            <w:div w:id="1351838384">
              <w:marLeft w:val="0"/>
              <w:marRight w:val="0"/>
              <w:marTop w:val="0"/>
              <w:marBottom w:val="0"/>
              <w:divBdr>
                <w:top w:val="none" w:sz="0" w:space="0" w:color="auto"/>
                <w:left w:val="none" w:sz="0" w:space="0" w:color="auto"/>
                <w:bottom w:val="none" w:sz="0" w:space="0" w:color="auto"/>
                <w:right w:val="none" w:sz="0" w:space="0" w:color="auto"/>
              </w:divBdr>
            </w:div>
          </w:divsChild>
        </w:div>
        <w:div w:id="1466585841">
          <w:marLeft w:val="0"/>
          <w:marRight w:val="0"/>
          <w:marTop w:val="0"/>
          <w:marBottom w:val="0"/>
          <w:divBdr>
            <w:top w:val="none" w:sz="0" w:space="0" w:color="auto"/>
            <w:left w:val="none" w:sz="0" w:space="0" w:color="auto"/>
            <w:bottom w:val="none" w:sz="0" w:space="0" w:color="auto"/>
            <w:right w:val="none" w:sz="0" w:space="0" w:color="auto"/>
          </w:divBdr>
        </w:div>
        <w:div w:id="1734356113">
          <w:marLeft w:val="0"/>
          <w:marRight w:val="0"/>
          <w:marTop w:val="0"/>
          <w:marBottom w:val="0"/>
          <w:divBdr>
            <w:top w:val="none" w:sz="0" w:space="0" w:color="auto"/>
            <w:left w:val="none" w:sz="0" w:space="0" w:color="auto"/>
            <w:bottom w:val="none" w:sz="0" w:space="0" w:color="auto"/>
            <w:right w:val="none" w:sz="0" w:space="0" w:color="auto"/>
          </w:divBdr>
        </w:div>
      </w:divsChild>
    </w:div>
    <w:div w:id="202913425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topdev.vn/blog/html-la-gi/" TargetMode="Externa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header" Target="header2.xml"/><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footer" Target="footer4.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footer" Target="footer2.xml"/><Relationship Id="rId20" Type="http://schemas.openxmlformats.org/officeDocument/2006/relationships/image" Target="media/image6.png"/><Relationship Id="rId29" Type="http://schemas.openxmlformats.org/officeDocument/2006/relationships/image" Target="media/image15.png"/><Relationship Id="rId41"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2.png"/><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footer" Target="footer3.xml"/><Relationship Id="rId5" Type="http://schemas.openxmlformats.org/officeDocument/2006/relationships/numbering" Target="numbering.xml"/><Relationship Id="rId15" Type="http://schemas.openxmlformats.org/officeDocument/2006/relationships/header" Target="header1.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10" Type="http://schemas.openxmlformats.org/officeDocument/2006/relationships/endnotes" Target="endnotes.xml"/><Relationship Id="rId19" Type="http://schemas.openxmlformats.org/officeDocument/2006/relationships/image" Target="media/image5.png"/><Relationship Id="rId31" Type="http://schemas.openxmlformats.org/officeDocument/2006/relationships/image" Target="media/image17.png"/><Relationship Id="rId44"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www.w3.org/"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fontTable" Target="fontTable.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1026" textRotate="1"/>
  </customShpExts>
</s:customData>
</file>

<file path=customXml/item2.xml><?xml version="1.0" encoding="utf-8"?>
<ct:contentTypeSchema xmlns:ct="http://schemas.microsoft.com/office/2006/metadata/contentType" xmlns:ma="http://schemas.microsoft.com/office/2006/metadata/properties/metaAttributes" ct:_="" ma:_="" ma:contentTypeName="Tài liệu" ma:contentTypeID="0x0101003891579B4A139D41A91BF491DC4D5662" ma:contentTypeVersion="4" ma:contentTypeDescription="Tạo tài liệu mới." ma:contentTypeScope="" ma:versionID="f9d0507f3c38246f16aadd28d397af21">
  <xsd:schema xmlns:xsd="http://www.w3.org/2001/XMLSchema" xmlns:xs="http://www.w3.org/2001/XMLSchema" xmlns:p="http://schemas.microsoft.com/office/2006/metadata/properties" xmlns:ns2="a97a81cc-bf48-4425-bb4f-6f8b9f140feb" xmlns:ns3="ab026141-2956-428d-8055-516d7b1135c3" targetNamespace="http://schemas.microsoft.com/office/2006/metadata/properties" ma:root="true" ma:fieldsID="ffa5a75227548356e65473fe86799f5f" ns2:_="" ns3:_="">
    <xsd:import namespace="a97a81cc-bf48-4425-bb4f-6f8b9f140feb"/>
    <xsd:import namespace="ab026141-2956-428d-8055-516d7b1135c3"/>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97a81cc-bf48-4425-bb4f-6f8b9f140fe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ab026141-2956-428d-8055-516d7b1135c3" elementFormDefault="qualified">
    <xsd:import namespace="http://schemas.microsoft.com/office/2006/documentManagement/types"/>
    <xsd:import namespace="http://schemas.microsoft.com/office/infopath/2007/PartnerControls"/>
    <xsd:element name="SharedWithUsers" ma:index="10" nillable="true" ma:displayName="Chia sẻ Với"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Chia sẻ Có Chi tiết"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Loại Nội dung"/>
        <xsd:element ref="dc:title" minOccurs="0" maxOccurs="1" ma:index="4" ma:displayName="Tiêu đề"/>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FA9F34D1-A4B2-4CC1-9859-F5EE40AE1BF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97a81cc-bf48-4425-bb4f-6f8b9f140feb"/>
    <ds:schemaRef ds:uri="ab026141-2956-428d-8055-516d7b1135c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6D3C4DC9-7738-4FC2-BAC3-14E50A0F6C41}">
  <ds:schemaRefs>
    <ds:schemaRef ds:uri="http://schemas.openxmlformats.org/officeDocument/2006/bibliography"/>
  </ds:schemaRefs>
</ds:datastoreItem>
</file>

<file path=customXml/itemProps4.xml><?xml version="1.0" encoding="utf-8"?>
<ds:datastoreItem xmlns:ds="http://schemas.openxmlformats.org/officeDocument/2006/customXml" ds:itemID="{0E7E9C55-6558-4325-8FC4-D574F3B6166B}">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974</TotalTime>
  <Pages>40</Pages>
  <Words>4581</Words>
  <Characters>26116</Characters>
  <Application>Microsoft Office Word</Application>
  <DocSecurity>0</DocSecurity>
  <Lines>217</Lines>
  <Paragraphs>61</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30636</CharactersWithSpaces>
  <SharedDoc>false</SharedDoc>
  <HLinks>
    <vt:vector size="12" baseType="variant">
      <vt:variant>
        <vt:i4>7536747</vt:i4>
      </vt:variant>
      <vt:variant>
        <vt:i4>3</vt:i4>
      </vt:variant>
      <vt:variant>
        <vt:i4>0</vt:i4>
      </vt:variant>
      <vt:variant>
        <vt:i4>5</vt:i4>
      </vt:variant>
      <vt:variant>
        <vt:lpwstr>https://www.w3.org/</vt:lpwstr>
      </vt:variant>
      <vt:variant>
        <vt:lpwstr/>
      </vt:variant>
      <vt:variant>
        <vt:i4>4128883</vt:i4>
      </vt:variant>
      <vt:variant>
        <vt:i4>0</vt:i4>
      </vt:variant>
      <vt:variant>
        <vt:i4>0</vt:i4>
      </vt:variant>
      <vt:variant>
        <vt:i4>5</vt:i4>
      </vt:variant>
      <vt:variant>
        <vt:lpwstr>https://topdev.vn/blog/html-la-gi/</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PC</dc:creator>
  <cp:keywords/>
  <cp:lastModifiedBy>NGUYEN LE NGOC DUY</cp:lastModifiedBy>
  <cp:revision>222</cp:revision>
  <dcterms:created xsi:type="dcterms:W3CDTF">2024-12-01T05:24:00Z</dcterms:created>
  <dcterms:modified xsi:type="dcterms:W3CDTF">2024-12-07T11:16:00Z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1033-11.2.0.11191</vt:lpwstr>
  </property>
  <property fmtid="{D5CDD505-2E9C-101B-9397-08002B2CF9AE}" pid="3" name="ICV">
    <vt:lpwstr>AFCA1C891744491F9C61F517DE10E4D9</vt:lpwstr>
  </property>
  <property fmtid="{D5CDD505-2E9C-101B-9397-08002B2CF9AE}" pid="4" name="GrammarlyDocumentId">
    <vt:lpwstr>17853978d4bc2fd92ba6f8b723455bbaee2f46ddf88b683c604e8be78809b6d8</vt:lpwstr>
  </property>
</Properties>
</file>